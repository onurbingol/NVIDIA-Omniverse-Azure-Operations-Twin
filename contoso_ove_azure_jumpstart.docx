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BCFBD7" w14:textId="4D239F5B" w:rsidR="0F18271F" w:rsidRDefault="0F18271F" w:rsidP="266BF17D">
      <w:r>
        <w:rPr>
          <w:noProof/>
        </w:rPr>
        <w:drawing>
          <wp:inline distT="0" distB="0" distL="0" distR="0" wp14:anchorId="30DC26B5" wp14:editId="16C5A3F8">
            <wp:extent cx="5943600" cy="3133725"/>
            <wp:effectExtent l="0" t="0" r="0" b="0"/>
            <wp:docPr id="3427185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1853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bookmarkStart w:id="0" w:name="contoso-industry-use-case-overview" w:displacedByCustomXml="next"/>
    <w:sdt>
      <w:sdtPr>
        <w:id w:val="1817291471"/>
        <w:docPartObj>
          <w:docPartGallery w:val="Cover Pages"/>
          <w:docPartUnique/>
        </w:docPartObj>
      </w:sdtPr>
      <w:sdtEndPr>
        <w:rPr>
          <w:noProof/>
        </w:rPr>
      </w:sdtEndPr>
      <w:sdtContent>
        <w:p w14:paraId="5912EE29" w14:textId="0DDF272A" w:rsidR="266BF17D" w:rsidRDefault="266BF17D" w:rsidP="266BF17D"/>
        <w:p w14:paraId="0D8C8B96" w14:textId="72548F6E" w:rsidR="00482171" w:rsidRDefault="008A44D1">
          <w:pPr>
            <w:rPr>
              <w:noProof/>
            </w:rPr>
          </w:pPr>
          <w:r>
            <w:rPr>
              <w:noProof/>
            </w:rPr>
            <w:pict w14:anchorId="0E1166F1">
              <v:group id="Group 9" o:spid="_x0000_s1038" style="position:absolute;margin-left:0;margin-top:0;width:540pt;height:556.55pt;z-index:-25165823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">
                <o:lock v:ext="edit" aspectratio="t"/>
                <v:shape id="Freeform 10" o:spid="_x0000_s1039" style="position:absolute;width:55575;height:54044;visibility:visibl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" adj="-11796480,,5400" path="m,c,644,,644,,644v23,6,62,14,113,21c250,685,476,700,720,644v,-27,,-27,,-27c720,,720,,720,,,,,,,e" fillcolor="#495467" stroked="f">
                  <v:fill color2="#051f37"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o:lock v:ext="edit" aspectratio="t"/>
                  <v:textbox inset="1in,86.4pt,86.4pt,86.4pt">
                    <w:txbxContent>
                      <w:p w14:paraId="63D3B6A2" w14:textId="0E0BCA55" w:rsidR="00482171" w:rsidRDefault="008A44D1">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00482171">
                              <w:rPr>
                                <w:color w:val="FFFFFF" w:themeColor="background1"/>
                                <w:sz w:val="72"/>
                                <w:szCs w:val="72"/>
                              </w:rPr>
                              <w:t>Contos</w:t>
                            </w:r>
                            <w:r w:rsidR="00BA59C6">
                              <w:rPr>
                                <w:color w:val="FFFFFF" w:themeColor="background1"/>
                                <w:sz w:val="72"/>
                                <w:szCs w:val="72"/>
                              </w:rPr>
                              <w:t>o Overview</w:t>
                            </w:r>
                          </w:sdtContent>
                        </w:sdt>
                      </w:p>
                    </w:txbxContent>
                  </v:textbox>
                </v:shape>
                <v:shape id="Freeform 11" o:spid="_x0000_s104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" path="m607,c450,44,300,57,176,57,109,57,49,53,,48,66,58,152,66,251,66,358,66,480,56,607,27,607,,607,,607,e" stroked="f">
                  <v:fill opacity="19789f"/>
                  <v:path arrowok="t" o:connecttype="custom" o:connectlocs="4685030,0;1358427,440373;0,370840;1937302,509905;4685030,208598;4685030,0" o:connectangles="0,0,0,0,0,0"/>
                  <o:lock v:ext="edit" aspectratio="t"/>
                </v:shape>
                <w10:wrap anchorx="margin" anchory="page"/>
              </v:group>
            </w:pict>
          </w:r>
          <w:r>
            <w:rPr>
              <w:noProof/>
            </w:rPr>
            <w:pict w14:anchorId="3E273217">
              <v:shapetype id="_x0000_t202" coordsize="21600,21600" o:spt="202" path="m,l,21600r21600,l21600,xe">
                <v:stroke joinstyle="miter"/>
                <v:path gradientshapeok="t" o:connecttype="rect"/>
              </v:shapetype>
              <v:shape id="Text Box 5" o:spid="_x0000_s1035" type="#_x0000_t202" style="position:absolute;margin-left:0;margin-top:0;width:453pt;height:11.5pt;z-index:251658249;visibility:visible;mso-width-percent:1154;mso-position-horizontal:center;mso-position-horizontal-relative:page;mso-position-vertical:bottom;mso-position-vertical-relative:margin;mso-width-percent:1154;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" filled="f" stroked="f" strokeweight=".5pt">
                <v:textbox style="mso-fit-shape-to-text:t" inset="1in,0,86.4pt,0">
                  <w:txbxContent>
                    <w:p w14:paraId="4C124715" w14:textId="34DB8241" w:rsidR="00482171" w:rsidRDefault="008A44D1">
                      <w:pPr>
                        <w:pStyle w:val="NoSpacing"/>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482171">
                            <w:rPr>
                              <w:caps/>
                              <w:color w:val="7F7F7F" w:themeColor="text1" w:themeTint="80"/>
                              <w:sz w:val="18"/>
                              <w:szCs w:val="18"/>
                            </w:rPr>
                            <w:t>Microsoft</w:t>
                          </w:r>
                          <w:r w:rsidR="00CC140C">
                            <w:rPr>
                              <w:caps/>
                              <w:color w:val="7F7F7F" w:themeColor="text1" w:themeTint="80"/>
                              <w:sz w:val="18"/>
                              <w:szCs w:val="18"/>
                            </w:rPr>
                            <w:t xml:space="preserve"> Corporation</w:t>
                          </w:r>
                        </w:sdtContent>
                      </w:sdt>
                      <w:r w:rsidR="00482171">
                        <w:rPr>
                          <w:caps/>
                          <w:color w:val="7F7F7F" w:themeColor="text1" w:themeTint="80"/>
                          <w:sz w:val="18"/>
                          <w:szCs w:val="18"/>
                        </w:rPr>
                        <w:t> </w:t>
                      </w:r>
                      <w:r w:rsidR="0048217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EF7827">
                            <w:rPr>
                              <w:color w:val="7F7F7F" w:themeColor="text1" w:themeTint="80"/>
                              <w:sz w:val="18"/>
                              <w:szCs w:val="18"/>
                            </w:rPr>
                            <w:t>One Microsoft Way</w:t>
                          </w:r>
                          <w:r w:rsidR="007A67BE">
                            <w:rPr>
                              <w:color w:val="7F7F7F" w:themeColor="text1" w:themeTint="80"/>
                              <w:sz w:val="18"/>
                              <w:szCs w:val="18"/>
                            </w:rPr>
                            <w:t>, Redmond, WA 98052, USA</w:t>
                          </w:r>
                        </w:sdtContent>
                      </w:sdt>
                    </w:p>
                  </w:txbxContent>
                </v:textbox>
                <w10:wrap type="square" anchorx="page" anchory="margin"/>
              </v:shape>
            </w:pict>
          </w:r>
          <w:r>
            <w:rPr>
              <w:noProof/>
            </w:rPr>
            <w:pict w14:anchorId="3A195663">
              <v:shape id="Text Box 3" o:spid="_x0000_s1036" type="#_x0000_t202" style="position:absolute;margin-left:0;margin-top:0;width:453pt;height:38.15pt;z-index:251658248;visibility:visible;mso-width-percent:1154;mso-top-percent:790;mso-position-horizontal:center;mso-position-horizontal-relative:page;mso-position-vertical-relative:page;mso-width-percent:1154;mso-top-percent:79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" filled="f" stroked="f" strokeweight=".5pt">
                <v:textbox style="mso-fit-shape-to-text:t" inset="1in,0,86.4pt,0">
                  <w:txbxContent>
                    <w:sdt>
                      <w:sdtPr>
                        <w:rPr>
                          <w:caps/>
                          <w:color w:val="156082"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743DCF7C" w14:textId="393DC263" w:rsidR="00482171" w:rsidRDefault="00BA59C6">
                          <w:pPr>
                            <w:pStyle w:val="NoSpacing"/>
                            <w:spacing w:before="40" w:after="40"/>
                            <w:rPr>
                              <w:caps/>
                              <w:color w:val="156082" w:themeColor="accent1"/>
                              <w:sz w:val="28"/>
                              <w:szCs w:val="28"/>
                            </w:rPr>
                          </w:pPr>
                          <w:r>
                            <w:rPr>
                              <w:caps/>
                              <w:color w:val="156082" w:themeColor="accent1"/>
                              <w:sz w:val="28"/>
                              <w:szCs w:val="28"/>
                            </w:rPr>
                            <w:t>Azure jumpstart document</w:t>
                          </w:r>
                        </w:p>
                      </w:sdtContent>
                    </w:sdt>
                    <w:sdt>
                      <w:sdtPr>
                        <w:rPr>
                          <w:caps/>
                          <w:color w:val="A02B93" w:themeColor="accent5"/>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024DC69B" w14:textId="707BD26F" w:rsidR="00482171" w:rsidRDefault="00D57F86">
                          <w:pPr>
                            <w:pStyle w:val="NoSpacing"/>
                            <w:spacing w:before="40" w:after="40"/>
                            <w:rPr>
                              <w:caps/>
                              <w:color w:val="A02B93" w:themeColor="accent5"/>
                              <w:sz w:val="24"/>
                              <w:szCs w:val="24"/>
                            </w:rPr>
                          </w:pPr>
                          <w:r w:rsidRPr="00D57F86">
                            <w:rPr>
                              <w:caps/>
                              <w:color w:val="A02B93" w:themeColor="accent5"/>
                            </w:rPr>
                            <w:t>NVIDIA: Shashi Bhushan/Ganesh Sivaraman/James Mckenna/MARTIN KARLSSON</w:t>
                          </w:r>
                          <w:r>
                            <w:rPr>
                              <w:caps/>
                              <w:color w:val="A02B93" w:themeColor="accent5"/>
                            </w:rPr>
                            <w:t xml:space="preserve"> MICROSOFT: </w:t>
                          </w:r>
                          <w:r w:rsidRPr="001160C8">
                            <w:rPr>
                              <w:caps/>
                              <w:color w:val="A02B93" w:themeColor="accent5"/>
                            </w:rPr>
                            <w:t>AARON WEISSBART</w:t>
                          </w:r>
                          <w:r>
                            <w:rPr>
                              <w:caps/>
                              <w:color w:val="A02B93" w:themeColor="accent5"/>
                            </w:rPr>
                            <w:t>/DRew Dudek/</w:t>
                          </w:r>
                          <w:r w:rsidRPr="00D57F86">
                            <w:rPr>
                              <w:caps/>
                              <w:color w:val="A02B93" w:themeColor="accent5"/>
                            </w:rPr>
                            <w:t>Felipe Becerra/Raj nemani</w:t>
                          </w:r>
                          <w:r w:rsidR="002074DD">
                            <w:rPr>
                              <w:caps/>
                              <w:color w:val="A02B93" w:themeColor="accent5"/>
                            </w:rPr>
                            <w:t>/Rajesh Vasireddy</w:t>
                          </w:r>
                        </w:p>
                      </w:sdtContent>
                    </w:sdt>
                  </w:txbxContent>
                </v:textbox>
                <w10:wrap type="square" anchorx="page" anchory="page"/>
              </v:shape>
            </w:pict>
          </w:r>
          <w:r>
            <w:rPr>
              <w:noProof/>
            </w:rPr>
            <w:pict w14:anchorId="6BCBB405">
              <v:rect id="Rectangle 1" o:spid="_x0000_s1037" style="position:absolute;margin-left:-92.4pt;margin-top:0;width:46.8pt;height:77.75pt;z-index:251658247;visibility:visible;mso-width-percent:76;mso-height-percent:98;mso-top-percent:23;mso-position-horizontal:right;mso-position-horizontal-relative:margin;mso-position-vertical-relative:page;mso-width-percent:76;mso-height-percent:98;mso-top-percent:23;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" fillcolor="#156082"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4-10-29T00:00:00Z">
                          <w:dateFormat w:val="yyyy"/>
                          <w:lid w:val="en-US"/>
                          <w:storeMappedDataAs w:val="dateTime"/>
                          <w:calendar w:val="gregorian"/>
                        </w:date>
                      </w:sdtPr>
                      <w:sdtContent>
                        <w:p w14:paraId="7CC8D3D7" w14:textId="6ED2E676" w:rsidR="00482171" w:rsidRDefault="00482171">
                          <w:pPr>
                            <w:pStyle w:val="NoSpacing"/>
                            <w:jc w:val="right"/>
                            <w:rPr>
                              <w:color w:val="FFFFFF" w:themeColor="background1"/>
                              <w:sz w:val="24"/>
                              <w:szCs w:val="24"/>
                            </w:rPr>
                          </w:pPr>
                          <w:r>
                            <w:rPr>
                              <w:color w:val="FFFFFF" w:themeColor="background1"/>
                              <w:sz w:val="24"/>
                              <w:szCs w:val="24"/>
                            </w:rPr>
                            <w:t>2024</w:t>
                          </w:r>
                        </w:p>
                      </w:sdtContent>
                    </w:sdt>
                  </w:txbxContent>
                </v:textbox>
                <w10:wrap anchorx="margin" anchory="page"/>
              </v:rect>
            </w:pict>
          </w:r>
          <w:r w:rsidR="00482171">
            <w:rPr>
              <w:noProof/>
            </w:rPr>
            <w:br w:type="page"/>
          </w:r>
        </w:p>
      </w:sdtContent>
    </w:sdt>
    <w:sdt>
      <w:sdtPr>
        <w:rPr>
          <w:rFonts w:asciiTheme="minorHAnsi" w:eastAsiaTheme="minorEastAsia" w:hAnsiTheme="minorHAnsi" w:cstheme="minorBidi"/>
          <w:color w:val="auto"/>
          <w:sz w:val="24"/>
          <w:szCs w:val="24"/>
        </w:rPr>
        <w:id w:val="148880952"/>
        <w:docPartObj>
          <w:docPartGallery w:val="Table of Contents"/>
          <w:docPartUnique/>
        </w:docPartObj>
      </w:sdtPr>
      <w:sdtContent>
        <w:p w14:paraId="2A85C58A" w14:textId="53A21F03" w:rsidR="003B4135" w:rsidRDefault="75C3D092" w:rsidP="34540535">
          <w:pPr>
            <w:pStyle w:val="TOCHeading"/>
          </w:pPr>
          <w:r>
            <w:t>Contents</w:t>
          </w:r>
        </w:p>
        <w:p w14:paraId="4DAA928D" w14:textId="53B3DEC5" w:rsidR="00A06D60" w:rsidRDefault="00A06D60">
          <w:pPr>
            <w:pStyle w:val="TOC2"/>
            <w:tabs>
              <w:tab w:val="right" w:leader="dot" w:pos="9350"/>
            </w:tabs>
            <w:rPr>
              <w:rFonts w:eastAsiaTheme="minorEastAsia"/>
              <w:noProof/>
              <w:kern w:val="2"/>
              <w14:ligatures w14:val="standardContextual"/>
            </w:rPr>
          </w:pPr>
          <w:r>
            <w:fldChar w:fldCharType="begin"/>
          </w:r>
          <w:r>
            <w:instrText xml:space="preserve"> TOC \o "1-5" \h \z \u </w:instrText>
          </w:r>
          <w:r>
            <w:fldChar w:fldCharType="separate"/>
          </w:r>
          <w:hyperlink w:anchor="_Toc182123693" w:history="1">
            <w:r w:rsidRPr="009D4EB0">
              <w:rPr>
                <w:rStyle w:val="Hyperlink"/>
                <w:noProof/>
              </w:rPr>
              <w:t>Contoso [Insert Industry Use Case] Overview (Shashi/Aaron/Ganesh/James/Felipe/Martin/Raj)</w:t>
            </w:r>
            <w:r>
              <w:rPr>
                <w:noProof/>
                <w:webHidden/>
              </w:rPr>
              <w:tab/>
            </w:r>
            <w:r>
              <w:rPr>
                <w:noProof/>
                <w:webHidden/>
              </w:rPr>
              <w:fldChar w:fldCharType="begin"/>
            </w:r>
            <w:r>
              <w:rPr>
                <w:noProof/>
                <w:webHidden/>
              </w:rPr>
              <w:instrText xml:space="preserve"> PAGEREF _Toc182123693 \h </w:instrText>
            </w:r>
            <w:r>
              <w:rPr>
                <w:noProof/>
                <w:webHidden/>
              </w:rPr>
            </w:r>
            <w:r>
              <w:rPr>
                <w:noProof/>
                <w:webHidden/>
              </w:rPr>
              <w:fldChar w:fldCharType="separate"/>
            </w:r>
            <w:r>
              <w:rPr>
                <w:noProof/>
                <w:webHidden/>
              </w:rPr>
              <w:t>4</w:t>
            </w:r>
            <w:r>
              <w:rPr>
                <w:noProof/>
                <w:webHidden/>
              </w:rPr>
              <w:fldChar w:fldCharType="end"/>
            </w:r>
          </w:hyperlink>
        </w:p>
        <w:p w14:paraId="23C51506" w14:textId="21AE80E8" w:rsidR="00A06D60" w:rsidRDefault="00A06D60">
          <w:pPr>
            <w:pStyle w:val="TOC2"/>
            <w:tabs>
              <w:tab w:val="right" w:leader="dot" w:pos="9350"/>
            </w:tabs>
            <w:rPr>
              <w:rFonts w:eastAsiaTheme="minorEastAsia"/>
              <w:noProof/>
              <w:kern w:val="2"/>
              <w14:ligatures w14:val="standardContextual"/>
            </w:rPr>
          </w:pPr>
          <w:hyperlink w:anchor="_Toc182123694" w:history="1">
            <w:r w:rsidRPr="009D4EB0">
              <w:rPr>
                <w:rStyle w:val="Hyperlink"/>
                <w:noProof/>
              </w:rPr>
              <w:t>Omniverse Kit App Streaming Infrastructure Setup</w:t>
            </w:r>
            <w:r>
              <w:rPr>
                <w:noProof/>
                <w:webHidden/>
              </w:rPr>
              <w:tab/>
            </w:r>
            <w:r>
              <w:rPr>
                <w:noProof/>
                <w:webHidden/>
              </w:rPr>
              <w:fldChar w:fldCharType="begin"/>
            </w:r>
            <w:r>
              <w:rPr>
                <w:noProof/>
                <w:webHidden/>
              </w:rPr>
              <w:instrText xml:space="preserve"> PAGEREF _Toc182123694 \h </w:instrText>
            </w:r>
            <w:r>
              <w:rPr>
                <w:noProof/>
                <w:webHidden/>
              </w:rPr>
            </w:r>
            <w:r>
              <w:rPr>
                <w:noProof/>
                <w:webHidden/>
              </w:rPr>
              <w:fldChar w:fldCharType="separate"/>
            </w:r>
            <w:r>
              <w:rPr>
                <w:noProof/>
                <w:webHidden/>
              </w:rPr>
              <w:t>6</w:t>
            </w:r>
            <w:r>
              <w:rPr>
                <w:noProof/>
                <w:webHidden/>
              </w:rPr>
              <w:fldChar w:fldCharType="end"/>
            </w:r>
          </w:hyperlink>
        </w:p>
        <w:p w14:paraId="5AC44CF0" w14:textId="52DD9C0A" w:rsidR="00A06D60" w:rsidRDefault="00A06D60">
          <w:pPr>
            <w:pStyle w:val="TOC3"/>
            <w:tabs>
              <w:tab w:val="right" w:leader="dot" w:pos="9350"/>
            </w:tabs>
            <w:rPr>
              <w:rFonts w:eastAsiaTheme="minorEastAsia"/>
              <w:noProof/>
              <w:kern w:val="2"/>
              <w14:ligatures w14:val="standardContextual"/>
            </w:rPr>
          </w:pPr>
          <w:hyperlink w:anchor="_Toc182123695" w:history="1">
            <w:r w:rsidRPr="009D4EB0">
              <w:rPr>
                <w:rStyle w:val="Hyperlink"/>
                <w:noProof/>
              </w:rPr>
              <w:t>Architecture and Technology Stack</w:t>
            </w:r>
            <w:r>
              <w:rPr>
                <w:noProof/>
                <w:webHidden/>
              </w:rPr>
              <w:tab/>
            </w:r>
            <w:r>
              <w:rPr>
                <w:noProof/>
                <w:webHidden/>
              </w:rPr>
              <w:fldChar w:fldCharType="begin"/>
            </w:r>
            <w:r>
              <w:rPr>
                <w:noProof/>
                <w:webHidden/>
              </w:rPr>
              <w:instrText xml:space="preserve"> PAGEREF _Toc182123695 \h </w:instrText>
            </w:r>
            <w:r>
              <w:rPr>
                <w:noProof/>
                <w:webHidden/>
              </w:rPr>
            </w:r>
            <w:r>
              <w:rPr>
                <w:noProof/>
                <w:webHidden/>
              </w:rPr>
              <w:fldChar w:fldCharType="separate"/>
            </w:r>
            <w:r>
              <w:rPr>
                <w:noProof/>
                <w:webHidden/>
              </w:rPr>
              <w:t>6</w:t>
            </w:r>
            <w:r>
              <w:rPr>
                <w:noProof/>
                <w:webHidden/>
              </w:rPr>
              <w:fldChar w:fldCharType="end"/>
            </w:r>
          </w:hyperlink>
        </w:p>
        <w:p w14:paraId="37C87126" w14:textId="04B175FB" w:rsidR="00A06D60" w:rsidRDefault="00A06D60">
          <w:pPr>
            <w:pStyle w:val="TOC3"/>
            <w:tabs>
              <w:tab w:val="right" w:leader="dot" w:pos="9350"/>
            </w:tabs>
            <w:rPr>
              <w:rFonts w:eastAsiaTheme="minorEastAsia"/>
              <w:noProof/>
              <w:kern w:val="2"/>
              <w14:ligatures w14:val="standardContextual"/>
            </w:rPr>
          </w:pPr>
          <w:hyperlink w:anchor="_Toc182123696" w:history="1">
            <w:r w:rsidRPr="009D4EB0">
              <w:rPr>
                <w:rStyle w:val="Hyperlink"/>
                <w:noProof/>
              </w:rPr>
              <w:t>Workflow</w:t>
            </w:r>
            <w:r>
              <w:rPr>
                <w:noProof/>
                <w:webHidden/>
              </w:rPr>
              <w:tab/>
            </w:r>
            <w:r>
              <w:rPr>
                <w:noProof/>
                <w:webHidden/>
              </w:rPr>
              <w:fldChar w:fldCharType="begin"/>
            </w:r>
            <w:r>
              <w:rPr>
                <w:noProof/>
                <w:webHidden/>
              </w:rPr>
              <w:instrText xml:space="preserve"> PAGEREF _Toc182123696 \h </w:instrText>
            </w:r>
            <w:r>
              <w:rPr>
                <w:noProof/>
                <w:webHidden/>
              </w:rPr>
            </w:r>
            <w:r>
              <w:rPr>
                <w:noProof/>
                <w:webHidden/>
              </w:rPr>
              <w:fldChar w:fldCharType="separate"/>
            </w:r>
            <w:r>
              <w:rPr>
                <w:noProof/>
                <w:webHidden/>
              </w:rPr>
              <w:t>7</w:t>
            </w:r>
            <w:r>
              <w:rPr>
                <w:noProof/>
                <w:webHidden/>
              </w:rPr>
              <w:fldChar w:fldCharType="end"/>
            </w:r>
          </w:hyperlink>
        </w:p>
        <w:p w14:paraId="1FA9901B" w14:textId="27AF7300" w:rsidR="00A06D60" w:rsidRDefault="00A06D60">
          <w:pPr>
            <w:pStyle w:val="TOC3"/>
            <w:tabs>
              <w:tab w:val="right" w:leader="dot" w:pos="9350"/>
            </w:tabs>
            <w:rPr>
              <w:rFonts w:eastAsiaTheme="minorEastAsia"/>
              <w:noProof/>
              <w:kern w:val="2"/>
              <w14:ligatures w14:val="standardContextual"/>
            </w:rPr>
          </w:pPr>
          <w:hyperlink w:anchor="_Toc182123697" w:history="1">
            <w:r w:rsidRPr="009D4EB0">
              <w:rPr>
                <w:rStyle w:val="Hyperlink"/>
                <w:noProof/>
              </w:rPr>
              <w:t>Prerequisites</w:t>
            </w:r>
            <w:r>
              <w:rPr>
                <w:noProof/>
                <w:webHidden/>
              </w:rPr>
              <w:tab/>
            </w:r>
            <w:r>
              <w:rPr>
                <w:noProof/>
                <w:webHidden/>
              </w:rPr>
              <w:fldChar w:fldCharType="begin"/>
            </w:r>
            <w:r>
              <w:rPr>
                <w:noProof/>
                <w:webHidden/>
              </w:rPr>
              <w:instrText xml:space="preserve"> PAGEREF _Toc182123697 \h </w:instrText>
            </w:r>
            <w:r>
              <w:rPr>
                <w:noProof/>
                <w:webHidden/>
              </w:rPr>
            </w:r>
            <w:r>
              <w:rPr>
                <w:noProof/>
                <w:webHidden/>
              </w:rPr>
              <w:fldChar w:fldCharType="separate"/>
            </w:r>
            <w:r>
              <w:rPr>
                <w:noProof/>
                <w:webHidden/>
              </w:rPr>
              <w:t>7</w:t>
            </w:r>
            <w:r>
              <w:rPr>
                <w:noProof/>
                <w:webHidden/>
              </w:rPr>
              <w:fldChar w:fldCharType="end"/>
            </w:r>
          </w:hyperlink>
        </w:p>
        <w:p w14:paraId="470A125B" w14:textId="6080ACBA" w:rsidR="00A06D60" w:rsidRDefault="00A06D60">
          <w:pPr>
            <w:pStyle w:val="TOC3"/>
            <w:tabs>
              <w:tab w:val="right" w:leader="dot" w:pos="9350"/>
            </w:tabs>
            <w:rPr>
              <w:rFonts w:eastAsiaTheme="minorEastAsia"/>
              <w:noProof/>
              <w:kern w:val="2"/>
              <w14:ligatures w14:val="standardContextual"/>
            </w:rPr>
          </w:pPr>
          <w:hyperlink w:anchor="_Toc182123698" w:history="1">
            <w:r w:rsidRPr="009D4EB0">
              <w:rPr>
                <w:rStyle w:val="Hyperlink"/>
                <w:noProof/>
              </w:rPr>
              <w:t>Technical Skills required</w:t>
            </w:r>
            <w:r>
              <w:rPr>
                <w:noProof/>
                <w:webHidden/>
              </w:rPr>
              <w:tab/>
            </w:r>
            <w:r>
              <w:rPr>
                <w:noProof/>
                <w:webHidden/>
              </w:rPr>
              <w:fldChar w:fldCharType="begin"/>
            </w:r>
            <w:r>
              <w:rPr>
                <w:noProof/>
                <w:webHidden/>
              </w:rPr>
              <w:instrText xml:space="preserve"> PAGEREF _Toc182123698 \h </w:instrText>
            </w:r>
            <w:r>
              <w:rPr>
                <w:noProof/>
                <w:webHidden/>
              </w:rPr>
            </w:r>
            <w:r>
              <w:rPr>
                <w:noProof/>
                <w:webHidden/>
              </w:rPr>
              <w:fldChar w:fldCharType="separate"/>
            </w:r>
            <w:r>
              <w:rPr>
                <w:noProof/>
                <w:webHidden/>
              </w:rPr>
              <w:t>8</w:t>
            </w:r>
            <w:r>
              <w:rPr>
                <w:noProof/>
                <w:webHidden/>
              </w:rPr>
              <w:fldChar w:fldCharType="end"/>
            </w:r>
          </w:hyperlink>
        </w:p>
        <w:p w14:paraId="686F0FE3" w14:textId="0DCB5896" w:rsidR="00A06D60" w:rsidRDefault="00A06D60">
          <w:pPr>
            <w:pStyle w:val="TOC3"/>
            <w:tabs>
              <w:tab w:val="right" w:leader="dot" w:pos="9350"/>
            </w:tabs>
            <w:rPr>
              <w:rFonts w:eastAsiaTheme="minorEastAsia"/>
              <w:noProof/>
              <w:kern w:val="2"/>
              <w14:ligatures w14:val="standardContextual"/>
            </w:rPr>
          </w:pPr>
          <w:hyperlink w:anchor="_Toc182123699" w:history="1">
            <w:r w:rsidRPr="009D4EB0">
              <w:rPr>
                <w:rStyle w:val="Hyperlink"/>
                <w:noProof/>
              </w:rPr>
              <w:t>Azure Resource Deployment</w:t>
            </w:r>
            <w:r>
              <w:rPr>
                <w:noProof/>
                <w:webHidden/>
              </w:rPr>
              <w:tab/>
            </w:r>
            <w:r>
              <w:rPr>
                <w:noProof/>
                <w:webHidden/>
              </w:rPr>
              <w:fldChar w:fldCharType="begin"/>
            </w:r>
            <w:r>
              <w:rPr>
                <w:noProof/>
                <w:webHidden/>
              </w:rPr>
              <w:instrText xml:space="preserve"> PAGEREF _Toc182123699 \h </w:instrText>
            </w:r>
            <w:r>
              <w:rPr>
                <w:noProof/>
                <w:webHidden/>
              </w:rPr>
            </w:r>
            <w:r>
              <w:rPr>
                <w:noProof/>
                <w:webHidden/>
              </w:rPr>
              <w:fldChar w:fldCharType="separate"/>
            </w:r>
            <w:r>
              <w:rPr>
                <w:noProof/>
                <w:webHidden/>
              </w:rPr>
              <w:t>8</w:t>
            </w:r>
            <w:r>
              <w:rPr>
                <w:noProof/>
                <w:webHidden/>
              </w:rPr>
              <w:fldChar w:fldCharType="end"/>
            </w:r>
          </w:hyperlink>
        </w:p>
        <w:p w14:paraId="07C167B6" w14:textId="7EE40BDF" w:rsidR="00A06D60" w:rsidRDefault="00A06D60">
          <w:pPr>
            <w:pStyle w:val="TOC4"/>
            <w:tabs>
              <w:tab w:val="right" w:leader="dot" w:pos="9350"/>
            </w:tabs>
            <w:rPr>
              <w:rFonts w:eastAsiaTheme="minorEastAsia"/>
              <w:noProof/>
              <w:kern w:val="2"/>
              <w14:ligatures w14:val="standardContextual"/>
            </w:rPr>
          </w:pPr>
          <w:hyperlink w:anchor="_Toc182123700" w:history="1">
            <w:r w:rsidRPr="009D4EB0">
              <w:rPr>
                <w:rStyle w:val="Hyperlink"/>
                <w:noProof/>
              </w:rPr>
              <w:t>Azure Resources Diagram</w:t>
            </w:r>
            <w:r>
              <w:rPr>
                <w:noProof/>
                <w:webHidden/>
              </w:rPr>
              <w:tab/>
            </w:r>
            <w:r>
              <w:rPr>
                <w:noProof/>
                <w:webHidden/>
              </w:rPr>
              <w:fldChar w:fldCharType="begin"/>
            </w:r>
            <w:r>
              <w:rPr>
                <w:noProof/>
                <w:webHidden/>
              </w:rPr>
              <w:instrText xml:space="preserve"> PAGEREF _Toc182123700 \h </w:instrText>
            </w:r>
            <w:r>
              <w:rPr>
                <w:noProof/>
                <w:webHidden/>
              </w:rPr>
            </w:r>
            <w:r>
              <w:rPr>
                <w:noProof/>
                <w:webHidden/>
              </w:rPr>
              <w:fldChar w:fldCharType="separate"/>
            </w:r>
            <w:r>
              <w:rPr>
                <w:noProof/>
                <w:webHidden/>
              </w:rPr>
              <w:t>9</w:t>
            </w:r>
            <w:r>
              <w:rPr>
                <w:noProof/>
                <w:webHidden/>
              </w:rPr>
              <w:fldChar w:fldCharType="end"/>
            </w:r>
          </w:hyperlink>
        </w:p>
        <w:p w14:paraId="21B46857" w14:textId="55A52425" w:rsidR="00A06D60" w:rsidRDefault="00A06D60">
          <w:pPr>
            <w:pStyle w:val="TOC4"/>
            <w:tabs>
              <w:tab w:val="right" w:leader="dot" w:pos="9350"/>
            </w:tabs>
            <w:rPr>
              <w:rFonts w:eastAsiaTheme="minorEastAsia"/>
              <w:noProof/>
              <w:kern w:val="2"/>
              <w14:ligatures w14:val="standardContextual"/>
            </w:rPr>
          </w:pPr>
          <w:hyperlink w:anchor="_Toc182123701" w:history="1">
            <w:r w:rsidRPr="009D4EB0">
              <w:rPr>
                <w:rStyle w:val="Hyperlink"/>
                <w:noProof/>
              </w:rPr>
              <w:t>Create Resource Group</w:t>
            </w:r>
            <w:r>
              <w:rPr>
                <w:noProof/>
                <w:webHidden/>
              </w:rPr>
              <w:tab/>
            </w:r>
            <w:r>
              <w:rPr>
                <w:noProof/>
                <w:webHidden/>
              </w:rPr>
              <w:fldChar w:fldCharType="begin"/>
            </w:r>
            <w:r>
              <w:rPr>
                <w:noProof/>
                <w:webHidden/>
              </w:rPr>
              <w:instrText xml:space="preserve"> PAGEREF _Toc182123701 \h </w:instrText>
            </w:r>
            <w:r>
              <w:rPr>
                <w:noProof/>
                <w:webHidden/>
              </w:rPr>
            </w:r>
            <w:r>
              <w:rPr>
                <w:noProof/>
                <w:webHidden/>
              </w:rPr>
              <w:fldChar w:fldCharType="separate"/>
            </w:r>
            <w:r>
              <w:rPr>
                <w:noProof/>
                <w:webHidden/>
              </w:rPr>
              <w:t>9</w:t>
            </w:r>
            <w:r>
              <w:rPr>
                <w:noProof/>
                <w:webHidden/>
              </w:rPr>
              <w:fldChar w:fldCharType="end"/>
            </w:r>
          </w:hyperlink>
        </w:p>
        <w:p w14:paraId="2113A66D" w14:textId="2414A633" w:rsidR="00A06D60" w:rsidRDefault="00A06D60">
          <w:pPr>
            <w:pStyle w:val="TOC4"/>
            <w:tabs>
              <w:tab w:val="right" w:leader="dot" w:pos="9350"/>
            </w:tabs>
            <w:rPr>
              <w:rFonts w:eastAsiaTheme="minorEastAsia"/>
              <w:noProof/>
              <w:kern w:val="2"/>
              <w14:ligatures w14:val="standardContextual"/>
            </w:rPr>
          </w:pPr>
          <w:hyperlink w:anchor="_Toc182123702" w:history="1">
            <w:r w:rsidRPr="009D4EB0">
              <w:rPr>
                <w:rStyle w:val="Hyperlink"/>
                <w:noProof/>
              </w:rPr>
              <w:t>Create Virtual Network</w:t>
            </w:r>
            <w:r>
              <w:rPr>
                <w:noProof/>
                <w:webHidden/>
              </w:rPr>
              <w:tab/>
            </w:r>
            <w:r>
              <w:rPr>
                <w:noProof/>
                <w:webHidden/>
              </w:rPr>
              <w:fldChar w:fldCharType="begin"/>
            </w:r>
            <w:r>
              <w:rPr>
                <w:noProof/>
                <w:webHidden/>
              </w:rPr>
              <w:instrText xml:space="preserve"> PAGEREF _Toc182123702 \h </w:instrText>
            </w:r>
            <w:r>
              <w:rPr>
                <w:noProof/>
                <w:webHidden/>
              </w:rPr>
            </w:r>
            <w:r>
              <w:rPr>
                <w:noProof/>
                <w:webHidden/>
              </w:rPr>
              <w:fldChar w:fldCharType="separate"/>
            </w:r>
            <w:r>
              <w:rPr>
                <w:noProof/>
                <w:webHidden/>
              </w:rPr>
              <w:t>10</w:t>
            </w:r>
            <w:r>
              <w:rPr>
                <w:noProof/>
                <w:webHidden/>
              </w:rPr>
              <w:fldChar w:fldCharType="end"/>
            </w:r>
          </w:hyperlink>
        </w:p>
        <w:p w14:paraId="09E46EC1" w14:textId="44248A86" w:rsidR="00A06D60" w:rsidRDefault="00A06D60">
          <w:pPr>
            <w:pStyle w:val="TOC4"/>
            <w:tabs>
              <w:tab w:val="right" w:leader="dot" w:pos="9350"/>
            </w:tabs>
            <w:rPr>
              <w:rFonts w:eastAsiaTheme="minorEastAsia"/>
              <w:noProof/>
              <w:kern w:val="2"/>
              <w14:ligatures w14:val="standardContextual"/>
            </w:rPr>
          </w:pPr>
          <w:hyperlink w:anchor="_Toc182123703" w:history="1">
            <w:r w:rsidRPr="009D4EB0">
              <w:rPr>
                <w:rStyle w:val="Hyperlink"/>
                <w:noProof/>
              </w:rPr>
              <w:t>Add Subnets to the Virtual Network</w:t>
            </w:r>
            <w:r>
              <w:rPr>
                <w:noProof/>
                <w:webHidden/>
              </w:rPr>
              <w:tab/>
            </w:r>
            <w:r>
              <w:rPr>
                <w:noProof/>
                <w:webHidden/>
              </w:rPr>
              <w:fldChar w:fldCharType="begin"/>
            </w:r>
            <w:r>
              <w:rPr>
                <w:noProof/>
                <w:webHidden/>
              </w:rPr>
              <w:instrText xml:space="preserve"> PAGEREF _Toc182123703 \h </w:instrText>
            </w:r>
            <w:r>
              <w:rPr>
                <w:noProof/>
                <w:webHidden/>
              </w:rPr>
            </w:r>
            <w:r>
              <w:rPr>
                <w:noProof/>
                <w:webHidden/>
              </w:rPr>
              <w:fldChar w:fldCharType="separate"/>
            </w:r>
            <w:r>
              <w:rPr>
                <w:noProof/>
                <w:webHidden/>
              </w:rPr>
              <w:t>12</w:t>
            </w:r>
            <w:r>
              <w:rPr>
                <w:noProof/>
                <w:webHidden/>
              </w:rPr>
              <w:fldChar w:fldCharType="end"/>
            </w:r>
          </w:hyperlink>
        </w:p>
        <w:p w14:paraId="1B799CB6" w14:textId="60BB628B" w:rsidR="00A06D60" w:rsidRDefault="00A06D60">
          <w:pPr>
            <w:pStyle w:val="TOC5"/>
            <w:tabs>
              <w:tab w:val="right" w:leader="dot" w:pos="9350"/>
            </w:tabs>
            <w:rPr>
              <w:rFonts w:eastAsiaTheme="minorEastAsia"/>
              <w:noProof/>
              <w:kern w:val="2"/>
              <w14:ligatures w14:val="standardContextual"/>
            </w:rPr>
          </w:pPr>
          <w:hyperlink w:anchor="_Toc182123704" w:history="1">
            <w:r w:rsidRPr="009D4EB0">
              <w:rPr>
                <w:rStyle w:val="Hyperlink"/>
                <w:noProof/>
              </w:rPr>
              <w:t>Create subnet for AKS</w:t>
            </w:r>
            <w:r>
              <w:rPr>
                <w:noProof/>
                <w:webHidden/>
              </w:rPr>
              <w:tab/>
            </w:r>
            <w:r>
              <w:rPr>
                <w:noProof/>
                <w:webHidden/>
              </w:rPr>
              <w:fldChar w:fldCharType="begin"/>
            </w:r>
            <w:r>
              <w:rPr>
                <w:noProof/>
                <w:webHidden/>
              </w:rPr>
              <w:instrText xml:space="preserve"> PAGEREF _Toc182123704 \h </w:instrText>
            </w:r>
            <w:r>
              <w:rPr>
                <w:noProof/>
                <w:webHidden/>
              </w:rPr>
            </w:r>
            <w:r>
              <w:rPr>
                <w:noProof/>
                <w:webHidden/>
              </w:rPr>
              <w:fldChar w:fldCharType="separate"/>
            </w:r>
            <w:r>
              <w:rPr>
                <w:noProof/>
                <w:webHidden/>
              </w:rPr>
              <w:t>12</w:t>
            </w:r>
            <w:r>
              <w:rPr>
                <w:noProof/>
                <w:webHidden/>
              </w:rPr>
              <w:fldChar w:fldCharType="end"/>
            </w:r>
          </w:hyperlink>
        </w:p>
        <w:p w14:paraId="237DA73E" w14:textId="6A5CA69C" w:rsidR="00A06D60" w:rsidRDefault="00A06D60">
          <w:pPr>
            <w:pStyle w:val="TOC5"/>
            <w:tabs>
              <w:tab w:val="right" w:leader="dot" w:pos="9350"/>
            </w:tabs>
            <w:rPr>
              <w:rFonts w:eastAsiaTheme="minorEastAsia"/>
              <w:noProof/>
              <w:kern w:val="2"/>
              <w14:ligatures w14:val="standardContextual"/>
            </w:rPr>
          </w:pPr>
          <w:hyperlink w:anchor="_Toc182123705" w:history="1">
            <w:r w:rsidRPr="009D4EB0">
              <w:rPr>
                <w:rStyle w:val="Hyperlink"/>
                <w:noProof/>
              </w:rPr>
              <w:t>Create subnet for Web Application Firewall (WAF)</w:t>
            </w:r>
            <w:r>
              <w:rPr>
                <w:noProof/>
                <w:webHidden/>
              </w:rPr>
              <w:tab/>
            </w:r>
            <w:r>
              <w:rPr>
                <w:noProof/>
                <w:webHidden/>
              </w:rPr>
              <w:fldChar w:fldCharType="begin"/>
            </w:r>
            <w:r>
              <w:rPr>
                <w:noProof/>
                <w:webHidden/>
              </w:rPr>
              <w:instrText xml:space="preserve"> PAGEREF _Toc182123705 \h </w:instrText>
            </w:r>
            <w:r>
              <w:rPr>
                <w:noProof/>
                <w:webHidden/>
              </w:rPr>
            </w:r>
            <w:r>
              <w:rPr>
                <w:noProof/>
                <w:webHidden/>
              </w:rPr>
              <w:fldChar w:fldCharType="separate"/>
            </w:r>
            <w:r>
              <w:rPr>
                <w:noProof/>
                <w:webHidden/>
              </w:rPr>
              <w:t>13</w:t>
            </w:r>
            <w:r>
              <w:rPr>
                <w:noProof/>
                <w:webHidden/>
              </w:rPr>
              <w:fldChar w:fldCharType="end"/>
            </w:r>
          </w:hyperlink>
        </w:p>
        <w:p w14:paraId="2685C70C" w14:textId="0B60D6B7" w:rsidR="00A06D60" w:rsidRDefault="00A06D60">
          <w:pPr>
            <w:pStyle w:val="TOC5"/>
            <w:tabs>
              <w:tab w:val="right" w:leader="dot" w:pos="9350"/>
            </w:tabs>
            <w:rPr>
              <w:rFonts w:eastAsiaTheme="minorEastAsia"/>
              <w:noProof/>
              <w:kern w:val="2"/>
              <w14:ligatures w14:val="standardContextual"/>
            </w:rPr>
          </w:pPr>
          <w:hyperlink w:anchor="_Toc182123706" w:history="1">
            <w:r w:rsidRPr="009D4EB0">
              <w:rPr>
                <w:rStyle w:val="Hyperlink"/>
                <w:noProof/>
              </w:rPr>
              <w:t>Create subnet for API Management (APIM) Gateway</w:t>
            </w:r>
            <w:r>
              <w:rPr>
                <w:noProof/>
                <w:webHidden/>
              </w:rPr>
              <w:tab/>
            </w:r>
            <w:r>
              <w:rPr>
                <w:noProof/>
                <w:webHidden/>
              </w:rPr>
              <w:fldChar w:fldCharType="begin"/>
            </w:r>
            <w:r>
              <w:rPr>
                <w:noProof/>
                <w:webHidden/>
              </w:rPr>
              <w:instrText xml:space="preserve"> PAGEREF _Toc182123706 \h </w:instrText>
            </w:r>
            <w:r>
              <w:rPr>
                <w:noProof/>
                <w:webHidden/>
              </w:rPr>
            </w:r>
            <w:r>
              <w:rPr>
                <w:noProof/>
                <w:webHidden/>
              </w:rPr>
              <w:fldChar w:fldCharType="separate"/>
            </w:r>
            <w:r>
              <w:rPr>
                <w:noProof/>
                <w:webHidden/>
              </w:rPr>
              <w:t>14</w:t>
            </w:r>
            <w:r>
              <w:rPr>
                <w:noProof/>
                <w:webHidden/>
              </w:rPr>
              <w:fldChar w:fldCharType="end"/>
            </w:r>
          </w:hyperlink>
        </w:p>
        <w:p w14:paraId="7531E2CF" w14:textId="0B08320B" w:rsidR="00A06D60" w:rsidRDefault="00A06D60">
          <w:pPr>
            <w:pStyle w:val="TOC4"/>
            <w:tabs>
              <w:tab w:val="right" w:leader="dot" w:pos="9350"/>
            </w:tabs>
            <w:rPr>
              <w:rFonts w:eastAsiaTheme="minorEastAsia"/>
              <w:noProof/>
              <w:kern w:val="2"/>
              <w14:ligatures w14:val="standardContextual"/>
            </w:rPr>
          </w:pPr>
          <w:hyperlink w:anchor="_Toc182123707" w:history="1">
            <w:r w:rsidRPr="009D4EB0">
              <w:rPr>
                <w:rStyle w:val="Hyperlink"/>
                <w:noProof/>
              </w:rPr>
              <w:t>Create Network Security Groups</w:t>
            </w:r>
            <w:r>
              <w:rPr>
                <w:noProof/>
                <w:webHidden/>
              </w:rPr>
              <w:tab/>
            </w:r>
            <w:r>
              <w:rPr>
                <w:noProof/>
                <w:webHidden/>
              </w:rPr>
              <w:fldChar w:fldCharType="begin"/>
            </w:r>
            <w:r>
              <w:rPr>
                <w:noProof/>
                <w:webHidden/>
              </w:rPr>
              <w:instrText xml:space="preserve"> PAGEREF _Toc182123707 \h </w:instrText>
            </w:r>
            <w:r>
              <w:rPr>
                <w:noProof/>
                <w:webHidden/>
              </w:rPr>
            </w:r>
            <w:r>
              <w:rPr>
                <w:noProof/>
                <w:webHidden/>
              </w:rPr>
              <w:fldChar w:fldCharType="separate"/>
            </w:r>
            <w:r>
              <w:rPr>
                <w:noProof/>
                <w:webHidden/>
              </w:rPr>
              <w:t>17</w:t>
            </w:r>
            <w:r>
              <w:rPr>
                <w:noProof/>
                <w:webHidden/>
              </w:rPr>
              <w:fldChar w:fldCharType="end"/>
            </w:r>
          </w:hyperlink>
        </w:p>
        <w:p w14:paraId="15D71C08" w14:textId="2E5AB0D1" w:rsidR="00A06D60" w:rsidRDefault="00A06D60">
          <w:pPr>
            <w:pStyle w:val="TOC4"/>
            <w:tabs>
              <w:tab w:val="right" w:leader="dot" w:pos="9350"/>
            </w:tabs>
            <w:rPr>
              <w:rFonts w:eastAsiaTheme="minorEastAsia"/>
              <w:noProof/>
              <w:kern w:val="2"/>
              <w14:ligatures w14:val="standardContextual"/>
            </w:rPr>
          </w:pPr>
          <w:hyperlink w:anchor="_Toc182123708" w:history="1">
            <w:r w:rsidRPr="009D4EB0">
              <w:rPr>
                <w:rStyle w:val="Hyperlink"/>
                <w:noProof/>
              </w:rPr>
              <w:t>Assign to subnets subnet-aks and subnet-apim</w:t>
            </w:r>
            <w:r>
              <w:rPr>
                <w:noProof/>
                <w:webHidden/>
              </w:rPr>
              <w:tab/>
            </w:r>
            <w:r>
              <w:rPr>
                <w:noProof/>
                <w:webHidden/>
              </w:rPr>
              <w:fldChar w:fldCharType="begin"/>
            </w:r>
            <w:r>
              <w:rPr>
                <w:noProof/>
                <w:webHidden/>
              </w:rPr>
              <w:instrText xml:space="preserve"> PAGEREF _Toc182123708 \h </w:instrText>
            </w:r>
            <w:r>
              <w:rPr>
                <w:noProof/>
                <w:webHidden/>
              </w:rPr>
            </w:r>
            <w:r>
              <w:rPr>
                <w:noProof/>
                <w:webHidden/>
              </w:rPr>
              <w:fldChar w:fldCharType="separate"/>
            </w:r>
            <w:r>
              <w:rPr>
                <w:noProof/>
                <w:webHidden/>
              </w:rPr>
              <w:t>21</w:t>
            </w:r>
            <w:r>
              <w:rPr>
                <w:noProof/>
                <w:webHidden/>
              </w:rPr>
              <w:fldChar w:fldCharType="end"/>
            </w:r>
          </w:hyperlink>
        </w:p>
        <w:p w14:paraId="785B2A0E" w14:textId="1E33D968" w:rsidR="00A06D60" w:rsidRDefault="00A06D60">
          <w:pPr>
            <w:pStyle w:val="TOC3"/>
            <w:tabs>
              <w:tab w:val="right" w:leader="dot" w:pos="9350"/>
            </w:tabs>
            <w:rPr>
              <w:rFonts w:eastAsiaTheme="minorEastAsia"/>
              <w:noProof/>
              <w:kern w:val="2"/>
              <w14:ligatures w14:val="standardContextual"/>
            </w:rPr>
          </w:pPr>
          <w:hyperlink w:anchor="_Toc182123709" w:history="1">
            <w:r w:rsidRPr="009D4EB0">
              <w:rPr>
                <w:rStyle w:val="Hyperlink"/>
                <w:noProof/>
              </w:rPr>
              <w:t>DNS and Certificate Configuration</w:t>
            </w:r>
            <w:r>
              <w:rPr>
                <w:noProof/>
                <w:webHidden/>
              </w:rPr>
              <w:tab/>
            </w:r>
            <w:r>
              <w:rPr>
                <w:noProof/>
                <w:webHidden/>
              </w:rPr>
              <w:fldChar w:fldCharType="begin"/>
            </w:r>
            <w:r>
              <w:rPr>
                <w:noProof/>
                <w:webHidden/>
              </w:rPr>
              <w:instrText xml:space="preserve"> PAGEREF _Toc182123709 \h </w:instrText>
            </w:r>
            <w:r>
              <w:rPr>
                <w:noProof/>
                <w:webHidden/>
              </w:rPr>
            </w:r>
            <w:r>
              <w:rPr>
                <w:noProof/>
                <w:webHidden/>
              </w:rPr>
              <w:fldChar w:fldCharType="separate"/>
            </w:r>
            <w:r>
              <w:rPr>
                <w:noProof/>
                <w:webHidden/>
              </w:rPr>
              <w:t>24</w:t>
            </w:r>
            <w:r>
              <w:rPr>
                <w:noProof/>
                <w:webHidden/>
              </w:rPr>
              <w:fldChar w:fldCharType="end"/>
            </w:r>
          </w:hyperlink>
        </w:p>
        <w:p w14:paraId="5C696268" w14:textId="6079ADDC" w:rsidR="00A06D60" w:rsidRDefault="00A06D60">
          <w:pPr>
            <w:pStyle w:val="TOC4"/>
            <w:tabs>
              <w:tab w:val="right" w:leader="dot" w:pos="9350"/>
            </w:tabs>
            <w:rPr>
              <w:rFonts w:eastAsiaTheme="minorEastAsia"/>
              <w:noProof/>
              <w:kern w:val="2"/>
              <w14:ligatures w14:val="standardContextual"/>
            </w:rPr>
          </w:pPr>
          <w:hyperlink w:anchor="_Toc182123710" w:history="1">
            <w:r w:rsidRPr="009D4EB0">
              <w:rPr>
                <w:rStyle w:val="Hyperlink"/>
                <w:noProof/>
              </w:rPr>
              <w:t>Create self-signed certificates for private DNS zone</w:t>
            </w:r>
            <w:r>
              <w:rPr>
                <w:noProof/>
                <w:webHidden/>
              </w:rPr>
              <w:tab/>
            </w:r>
            <w:r>
              <w:rPr>
                <w:noProof/>
                <w:webHidden/>
              </w:rPr>
              <w:fldChar w:fldCharType="begin"/>
            </w:r>
            <w:r>
              <w:rPr>
                <w:noProof/>
                <w:webHidden/>
              </w:rPr>
              <w:instrText xml:space="preserve"> PAGEREF _Toc182123710 \h </w:instrText>
            </w:r>
            <w:r>
              <w:rPr>
                <w:noProof/>
                <w:webHidden/>
              </w:rPr>
            </w:r>
            <w:r>
              <w:rPr>
                <w:noProof/>
                <w:webHidden/>
              </w:rPr>
              <w:fldChar w:fldCharType="separate"/>
            </w:r>
            <w:r>
              <w:rPr>
                <w:noProof/>
                <w:webHidden/>
              </w:rPr>
              <w:t>24</w:t>
            </w:r>
            <w:r>
              <w:rPr>
                <w:noProof/>
                <w:webHidden/>
              </w:rPr>
              <w:fldChar w:fldCharType="end"/>
            </w:r>
          </w:hyperlink>
        </w:p>
        <w:p w14:paraId="51F10B6B" w14:textId="5A3A23B9" w:rsidR="00A06D60" w:rsidRDefault="00A06D60">
          <w:pPr>
            <w:pStyle w:val="TOC4"/>
            <w:tabs>
              <w:tab w:val="right" w:leader="dot" w:pos="9350"/>
            </w:tabs>
            <w:rPr>
              <w:rFonts w:eastAsiaTheme="minorEastAsia"/>
              <w:noProof/>
              <w:kern w:val="2"/>
              <w14:ligatures w14:val="standardContextual"/>
            </w:rPr>
          </w:pPr>
          <w:hyperlink w:anchor="_Toc182123711" w:history="1">
            <w:r w:rsidRPr="009D4EB0">
              <w:rPr>
                <w:rStyle w:val="Hyperlink"/>
                <w:noProof/>
              </w:rPr>
              <w:t>Create LetsEncrypt certificates manually for public DNS zone</w:t>
            </w:r>
            <w:r>
              <w:rPr>
                <w:noProof/>
                <w:webHidden/>
              </w:rPr>
              <w:tab/>
            </w:r>
            <w:r>
              <w:rPr>
                <w:noProof/>
                <w:webHidden/>
              </w:rPr>
              <w:fldChar w:fldCharType="begin"/>
            </w:r>
            <w:r>
              <w:rPr>
                <w:noProof/>
                <w:webHidden/>
              </w:rPr>
              <w:instrText xml:space="preserve"> PAGEREF _Toc182123711 \h </w:instrText>
            </w:r>
            <w:r>
              <w:rPr>
                <w:noProof/>
                <w:webHidden/>
              </w:rPr>
            </w:r>
            <w:r>
              <w:rPr>
                <w:noProof/>
                <w:webHidden/>
              </w:rPr>
              <w:fldChar w:fldCharType="separate"/>
            </w:r>
            <w:r>
              <w:rPr>
                <w:noProof/>
                <w:webHidden/>
              </w:rPr>
              <w:t>25</w:t>
            </w:r>
            <w:r>
              <w:rPr>
                <w:noProof/>
                <w:webHidden/>
              </w:rPr>
              <w:fldChar w:fldCharType="end"/>
            </w:r>
          </w:hyperlink>
        </w:p>
        <w:p w14:paraId="274FE755" w14:textId="40149EEC" w:rsidR="00A06D60" w:rsidRDefault="00A06D60">
          <w:pPr>
            <w:pStyle w:val="TOC4"/>
            <w:tabs>
              <w:tab w:val="right" w:leader="dot" w:pos="9350"/>
            </w:tabs>
            <w:rPr>
              <w:rFonts w:eastAsiaTheme="minorEastAsia"/>
              <w:noProof/>
              <w:kern w:val="2"/>
              <w14:ligatures w14:val="standardContextual"/>
            </w:rPr>
          </w:pPr>
          <w:hyperlink w:anchor="_Toc182123712" w:history="1">
            <w:r w:rsidRPr="009D4EB0">
              <w:rPr>
                <w:rStyle w:val="Hyperlink"/>
                <w:noProof/>
              </w:rPr>
              <w:t>Create a .pfx from the full chain certificate and private key</w:t>
            </w:r>
            <w:r>
              <w:rPr>
                <w:noProof/>
                <w:webHidden/>
              </w:rPr>
              <w:tab/>
            </w:r>
            <w:r>
              <w:rPr>
                <w:noProof/>
                <w:webHidden/>
              </w:rPr>
              <w:fldChar w:fldCharType="begin"/>
            </w:r>
            <w:r>
              <w:rPr>
                <w:noProof/>
                <w:webHidden/>
              </w:rPr>
              <w:instrText xml:space="preserve"> PAGEREF _Toc182123712 \h </w:instrText>
            </w:r>
            <w:r>
              <w:rPr>
                <w:noProof/>
                <w:webHidden/>
              </w:rPr>
            </w:r>
            <w:r>
              <w:rPr>
                <w:noProof/>
                <w:webHidden/>
              </w:rPr>
              <w:fldChar w:fldCharType="separate"/>
            </w:r>
            <w:r>
              <w:rPr>
                <w:noProof/>
                <w:webHidden/>
              </w:rPr>
              <w:t>27</w:t>
            </w:r>
            <w:r>
              <w:rPr>
                <w:noProof/>
                <w:webHidden/>
              </w:rPr>
              <w:fldChar w:fldCharType="end"/>
            </w:r>
          </w:hyperlink>
        </w:p>
        <w:p w14:paraId="3F6A6B17" w14:textId="3D980C6F" w:rsidR="00A06D60" w:rsidRDefault="00A06D60">
          <w:pPr>
            <w:pStyle w:val="TOC3"/>
            <w:tabs>
              <w:tab w:val="right" w:leader="dot" w:pos="9350"/>
            </w:tabs>
            <w:rPr>
              <w:rFonts w:eastAsiaTheme="minorEastAsia"/>
              <w:noProof/>
              <w:kern w:val="2"/>
              <w14:ligatures w14:val="standardContextual"/>
            </w:rPr>
          </w:pPr>
          <w:hyperlink w:anchor="_Toc182123713" w:history="1">
            <w:r w:rsidRPr="009D4EB0">
              <w:rPr>
                <w:rStyle w:val="Hyperlink"/>
                <w:noProof/>
              </w:rPr>
              <w:t>AKS Cluster Configuration</w:t>
            </w:r>
            <w:r>
              <w:rPr>
                <w:noProof/>
                <w:webHidden/>
              </w:rPr>
              <w:tab/>
            </w:r>
            <w:r>
              <w:rPr>
                <w:noProof/>
                <w:webHidden/>
              </w:rPr>
              <w:fldChar w:fldCharType="begin"/>
            </w:r>
            <w:r>
              <w:rPr>
                <w:noProof/>
                <w:webHidden/>
              </w:rPr>
              <w:instrText xml:space="preserve"> PAGEREF _Toc182123713 \h </w:instrText>
            </w:r>
            <w:r>
              <w:rPr>
                <w:noProof/>
                <w:webHidden/>
              </w:rPr>
            </w:r>
            <w:r>
              <w:rPr>
                <w:noProof/>
                <w:webHidden/>
              </w:rPr>
              <w:fldChar w:fldCharType="separate"/>
            </w:r>
            <w:r>
              <w:rPr>
                <w:noProof/>
                <w:webHidden/>
              </w:rPr>
              <w:t>27</w:t>
            </w:r>
            <w:r>
              <w:rPr>
                <w:noProof/>
                <w:webHidden/>
              </w:rPr>
              <w:fldChar w:fldCharType="end"/>
            </w:r>
          </w:hyperlink>
        </w:p>
        <w:p w14:paraId="709B2892" w14:textId="608F3B06" w:rsidR="00A06D60" w:rsidRDefault="00A06D60">
          <w:pPr>
            <w:pStyle w:val="TOC4"/>
            <w:tabs>
              <w:tab w:val="right" w:leader="dot" w:pos="9350"/>
            </w:tabs>
            <w:rPr>
              <w:rFonts w:eastAsiaTheme="minorEastAsia"/>
              <w:noProof/>
              <w:kern w:val="2"/>
              <w14:ligatures w14:val="standardContextual"/>
            </w:rPr>
          </w:pPr>
          <w:hyperlink w:anchor="_Toc182123714" w:history="1">
            <w:r w:rsidRPr="009D4EB0">
              <w:rPr>
                <w:rStyle w:val="Hyperlink"/>
                <w:noProof/>
              </w:rPr>
              <w:t>Create AKS Cluster</w:t>
            </w:r>
            <w:r>
              <w:rPr>
                <w:noProof/>
                <w:webHidden/>
              </w:rPr>
              <w:tab/>
            </w:r>
            <w:r>
              <w:rPr>
                <w:noProof/>
                <w:webHidden/>
              </w:rPr>
              <w:fldChar w:fldCharType="begin"/>
            </w:r>
            <w:r>
              <w:rPr>
                <w:noProof/>
                <w:webHidden/>
              </w:rPr>
              <w:instrText xml:space="preserve"> PAGEREF _Toc182123714 \h </w:instrText>
            </w:r>
            <w:r>
              <w:rPr>
                <w:noProof/>
                <w:webHidden/>
              </w:rPr>
            </w:r>
            <w:r>
              <w:rPr>
                <w:noProof/>
                <w:webHidden/>
              </w:rPr>
              <w:fldChar w:fldCharType="separate"/>
            </w:r>
            <w:r>
              <w:rPr>
                <w:noProof/>
                <w:webHidden/>
              </w:rPr>
              <w:t>29</w:t>
            </w:r>
            <w:r>
              <w:rPr>
                <w:noProof/>
                <w:webHidden/>
              </w:rPr>
              <w:fldChar w:fldCharType="end"/>
            </w:r>
          </w:hyperlink>
        </w:p>
        <w:p w14:paraId="0B70535E" w14:textId="7687CBC6" w:rsidR="00A06D60" w:rsidRDefault="00A06D60">
          <w:pPr>
            <w:pStyle w:val="TOC4"/>
            <w:tabs>
              <w:tab w:val="right" w:leader="dot" w:pos="9350"/>
            </w:tabs>
            <w:rPr>
              <w:rFonts w:eastAsiaTheme="minorEastAsia"/>
              <w:noProof/>
              <w:kern w:val="2"/>
              <w14:ligatures w14:val="standardContextual"/>
            </w:rPr>
          </w:pPr>
          <w:hyperlink w:anchor="_Toc182123715" w:history="1">
            <w:r w:rsidRPr="009D4EB0">
              <w:rPr>
                <w:rStyle w:val="Hyperlink"/>
                <w:noProof/>
              </w:rPr>
              <w:t>Create Nodepools</w:t>
            </w:r>
            <w:r>
              <w:rPr>
                <w:noProof/>
                <w:webHidden/>
              </w:rPr>
              <w:tab/>
            </w:r>
            <w:r>
              <w:rPr>
                <w:noProof/>
                <w:webHidden/>
              </w:rPr>
              <w:fldChar w:fldCharType="begin"/>
            </w:r>
            <w:r>
              <w:rPr>
                <w:noProof/>
                <w:webHidden/>
              </w:rPr>
              <w:instrText xml:space="preserve"> PAGEREF _Toc182123715 \h </w:instrText>
            </w:r>
            <w:r>
              <w:rPr>
                <w:noProof/>
                <w:webHidden/>
              </w:rPr>
            </w:r>
            <w:r>
              <w:rPr>
                <w:noProof/>
                <w:webHidden/>
              </w:rPr>
              <w:fldChar w:fldCharType="separate"/>
            </w:r>
            <w:r>
              <w:rPr>
                <w:noProof/>
                <w:webHidden/>
              </w:rPr>
              <w:t>30</w:t>
            </w:r>
            <w:r>
              <w:rPr>
                <w:noProof/>
                <w:webHidden/>
              </w:rPr>
              <w:fldChar w:fldCharType="end"/>
            </w:r>
          </w:hyperlink>
        </w:p>
        <w:p w14:paraId="6F3AE708" w14:textId="6DDC64F8" w:rsidR="00A06D60" w:rsidRDefault="00A06D60">
          <w:pPr>
            <w:pStyle w:val="TOC4"/>
            <w:tabs>
              <w:tab w:val="right" w:leader="dot" w:pos="9350"/>
            </w:tabs>
            <w:rPr>
              <w:rFonts w:eastAsiaTheme="minorEastAsia"/>
              <w:noProof/>
              <w:kern w:val="2"/>
              <w14:ligatures w14:val="standardContextual"/>
            </w:rPr>
          </w:pPr>
          <w:hyperlink w:anchor="_Toc182123716" w:history="1">
            <w:r w:rsidRPr="009D4EB0">
              <w:rPr>
                <w:rStyle w:val="Hyperlink"/>
                <w:noProof/>
              </w:rPr>
              <w:t>Configure Networking</w:t>
            </w:r>
            <w:r>
              <w:rPr>
                <w:noProof/>
                <w:webHidden/>
              </w:rPr>
              <w:tab/>
            </w:r>
            <w:r>
              <w:rPr>
                <w:noProof/>
                <w:webHidden/>
              </w:rPr>
              <w:fldChar w:fldCharType="begin"/>
            </w:r>
            <w:r>
              <w:rPr>
                <w:noProof/>
                <w:webHidden/>
              </w:rPr>
              <w:instrText xml:space="preserve"> PAGEREF _Toc182123716 \h </w:instrText>
            </w:r>
            <w:r>
              <w:rPr>
                <w:noProof/>
                <w:webHidden/>
              </w:rPr>
            </w:r>
            <w:r>
              <w:rPr>
                <w:noProof/>
                <w:webHidden/>
              </w:rPr>
              <w:fldChar w:fldCharType="separate"/>
            </w:r>
            <w:r>
              <w:rPr>
                <w:noProof/>
                <w:webHidden/>
              </w:rPr>
              <w:t>32</w:t>
            </w:r>
            <w:r>
              <w:rPr>
                <w:noProof/>
                <w:webHidden/>
              </w:rPr>
              <w:fldChar w:fldCharType="end"/>
            </w:r>
          </w:hyperlink>
        </w:p>
        <w:p w14:paraId="41BE0C5A" w14:textId="4138D0C0" w:rsidR="00A06D60" w:rsidRDefault="00A06D60">
          <w:pPr>
            <w:pStyle w:val="TOC4"/>
            <w:tabs>
              <w:tab w:val="right" w:leader="dot" w:pos="9350"/>
            </w:tabs>
            <w:rPr>
              <w:rFonts w:eastAsiaTheme="minorEastAsia"/>
              <w:noProof/>
              <w:kern w:val="2"/>
              <w14:ligatures w14:val="standardContextual"/>
            </w:rPr>
          </w:pPr>
          <w:hyperlink w:anchor="_Toc182123717" w:history="1">
            <w:r w:rsidRPr="009D4EB0">
              <w:rPr>
                <w:rStyle w:val="Hyperlink"/>
                <w:noProof/>
              </w:rPr>
              <w:t>Review and Deploy</w:t>
            </w:r>
            <w:r>
              <w:rPr>
                <w:noProof/>
                <w:webHidden/>
              </w:rPr>
              <w:tab/>
            </w:r>
            <w:r>
              <w:rPr>
                <w:noProof/>
                <w:webHidden/>
              </w:rPr>
              <w:fldChar w:fldCharType="begin"/>
            </w:r>
            <w:r>
              <w:rPr>
                <w:noProof/>
                <w:webHidden/>
              </w:rPr>
              <w:instrText xml:space="preserve"> PAGEREF _Toc182123717 \h </w:instrText>
            </w:r>
            <w:r>
              <w:rPr>
                <w:noProof/>
                <w:webHidden/>
              </w:rPr>
            </w:r>
            <w:r>
              <w:rPr>
                <w:noProof/>
                <w:webHidden/>
              </w:rPr>
              <w:fldChar w:fldCharType="separate"/>
            </w:r>
            <w:r>
              <w:rPr>
                <w:noProof/>
                <w:webHidden/>
              </w:rPr>
              <w:t>33</w:t>
            </w:r>
            <w:r>
              <w:rPr>
                <w:noProof/>
                <w:webHidden/>
              </w:rPr>
              <w:fldChar w:fldCharType="end"/>
            </w:r>
          </w:hyperlink>
        </w:p>
        <w:p w14:paraId="32ECA8A5" w14:textId="667D781C" w:rsidR="00A06D60" w:rsidRDefault="00A06D60">
          <w:pPr>
            <w:pStyle w:val="TOC4"/>
            <w:tabs>
              <w:tab w:val="right" w:leader="dot" w:pos="9350"/>
            </w:tabs>
            <w:rPr>
              <w:rFonts w:eastAsiaTheme="minorEastAsia"/>
              <w:noProof/>
              <w:kern w:val="2"/>
              <w14:ligatures w14:val="standardContextual"/>
            </w:rPr>
          </w:pPr>
          <w:hyperlink w:anchor="_Toc182123718" w:history="1">
            <w:r w:rsidRPr="009D4EB0">
              <w:rPr>
                <w:rStyle w:val="Hyperlink"/>
                <w:noProof/>
              </w:rPr>
              <w:t>RBAC Setup</w:t>
            </w:r>
            <w:r>
              <w:rPr>
                <w:noProof/>
                <w:webHidden/>
              </w:rPr>
              <w:tab/>
            </w:r>
            <w:r>
              <w:rPr>
                <w:noProof/>
                <w:webHidden/>
              </w:rPr>
              <w:fldChar w:fldCharType="begin"/>
            </w:r>
            <w:r>
              <w:rPr>
                <w:noProof/>
                <w:webHidden/>
              </w:rPr>
              <w:instrText xml:space="preserve"> PAGEREF _Toc182123718 \h </w:instrText>
            </w:r>
            <w:r>
              <w:rPr>
                <w:noProof/>
                <w:webHidden/>
              </w:rPr>
            </w:r>
            <w:r>
              <w:rPr>
                <w:noProof/>
                <w:webHidden/>
              </w:rPr>
              <w:fldChar w:fldCharType="separate"/>
            </w:r>
            <w:r>
              <w:rPr>
                <w:noProof/>
                <w:webHidden/>
              </w:rPr>
              <w:t>33</w:t>
            </w:r>
            <w:r>
              <w:rPr>
                <w:noProof/>
                <w:webHidden/>
              </w:rPr>
              <w:fldChar w:fldCharType="end"/>
            </w:r>
          </w:hyperlink>
        </w:p>
        <w:p w14:paraId="3C0E9483" w14:textId="68148C84" w:rsidR="00A06D60" w:rsidRDefault="00A06D60">
          <w:pPr>
            <w:pStyle w:val="TOC4"/>
            <w:tabs>
              <w:tab w:val="right" w:leader="dot" w:pos="9350"/>
            </w:tabs>
            <w:rPr>
              <w:rFonts w:eastAsiaTheme="minorEastAsia"/>
              <w:noProof/>
              <w:kern w:val="2"/>
              <w14:ligatures w14:val="standardContextual"/>
            </w:rPr>
          </w:pPr>
          <w:hyperlink w:anchor="_Toc182123719" w:history="1">
            <w:r w:rsidRPr="009D4EB0">
              <w:rPr>
                <w:rStyle w:val="Hyperlink"/>
                <w:noProof/>
              </w:rPr>
              <w:t>Pull kubeconfig locally and check access</w:t>
            </w:r>
            <w:r>
              <w:rPr>
                <w:noProof/>
                <w:webHidden/>
              </w:rPr>
              <w:tab/>
            </w:r>
            <w:r>
              <w:rPr>
                <w:noProof/>
                <w:webHidden/>
              </w:rPr>
              <w:fldChar w:fldCharType="begin"/>
            </w:r>
            <w:r>
              <w:rPr>
                <w:noProof/>
                <w:webHidden/>
              </w:rPr>
              <w:instrText xml:space="preserve"> PAGEREF _Toc182123719 \h </w:instrText>
            </w:r>
            <w:r>
              <w:rPr>
                <w:noProof/>
                <w:webHidden/>
              </w:rPr>
            </w:r>
            <w:r>
              <w:rPr>
                <w:noProof/>
                <w:webHidden/>
              </w:rPr>
              <w:fldChar w:fldCharType="separate"/>
            </w:r>
            <w:r>
              <w:rPr>
                <w:noProof/>
                <w:webHidden/>
              </w:rPr>
              <w:t>33</w:t>
            </w:r>
            <w:r>
              <w:rPr>
                <w:noProof/>
                <w:webHidden/>
              </w:rPr>
              <w:fldChar w:fldCharType="end"/>
            </w:r>
          </w:hyperlink>
        </w:p>
        <w:p w14:paraId="166445E0" w14:textId="7A7756B2" w:rsidR="00A06D60" w:rsidRDefault="00A06D60">
          <w:pPr>
            <w:pStyle w:val="TOC3"/>
            <w:tabs>
              <w:tab w:val="right" w:leader="dot" w:pos="9350"/>
            </w:tabs>
            <w:rPr>
              <w:rFonts w:eastAsiaTheme="minorEastAsia"/>
              <w:noProof/>
              <w:kern w:val="2"/>
              <w14:ligatures w14:val="standardContextual"/>
            </w:rPr>
          </w:pPr>
          <w:hyperlink w:anchor="_Toc182123720" w:history="1">
            <w:r w:rsidRPr="009D4EB0">
              <w:rPr>
                <w:rStyle w:val="Hyperlink"/>
                <w:noProof/>
              </w:rPr>
              <w:t>API Management (APIM) Service</w:t>
            </w:r>
            <w:r>
              <w:rPr>
                <w:noProof/>
                <w:webHidden/>
              </w:rPr>
              <w:tab/>
            </w:r>
            <w:r>
              <w:rPr>
                <w:noProof/>
                <w:webHidden/>
              </w:rPr>
              <w:fldChar w:fldCharType="begin"/>
            </w:r>
            <w:r>
              <w:rPr>
                <w:noProof/>
                <w:webHidden/>
              </w:rPr>
              <w:instrText xml:space="preserve"> PAGEREF _Toc182123720 \h </w:instrText>
            </w:r>
            <w:r>
              <w:rPr>
                <w:noProof/>
                <w:webHidden/>
              </w:rPr>
            </w:r>
            <w:r>
              <w:rPr>
                <w:noProof/>
                <w:webHidden/>
              </w:rPr>
              <w:fldChar w:fldCharType="separate"/>
            </w:r>
            <w:r>
              <w:rPr>
                <w:noProof/>
                <w:webHidden/>
              </w:rPr>
              <w:t>35</w:t>
            </w:r>
            <w:r>
              <w:rPr>
                <w:noProof/>
                <w:webHidden/>
              </w:rPr>
              <w:fldChar w:fldCharType="end"/>
            </w:r>
          </w:hyperlink>
        </w:p>
        <w:p w14:paraId="1FD96583" w14:textId="008A2DC4" w:rsidR="00A06D60" w:rsidRDefault="00A06D60">
          <w:pPr>
            <w:pStyle w:val="TOC4"/>
            <w:tabs>
              <w:tab w:val="right" w:leader="dot" w:pos="9350"/>
            </w:tabs>
            <w:rPr>
              <w:rFonts w:eastAsiaTheme="minorEastAsia"/>
              <w:noProof/>
              <w:kern w:val="2"/>
              <w14:ligatures w14:val="standardContextual"/>
            </w:rPr>
          </w:pPr>
          <w:hyperlink w:anchor="_Toc182123721" w:history="1">
            <w:r w:rsidRPr="009D4EB0">
              <w:rPr>
                <w:rStyle w:val="Hyperlink"/>
                <w:noProof/>
              </w:rPr>
              <w:t>Create APIM Service</w:t>
            </w:r>
            <w:r>
              <w:rPr>
                <w:noProof/>
                <w:webHidden/>
              </w:rPr>
              <w:tab/>
            </w:r>
            <w:r>
              <w:rPr>
                <w:noProof/>
                <w:webHidden/>
              </w:rPr>
              <w:fldChar w:fldCharType="begin"/>
            </w:r>
            <w:r>
              <w:rPr>
                <w:noProof/>
                <w:webHidden/>
              </w:rPr>
              <w:instrText xml:space="preserve"> PAGEREF _Toc182123721 \h </w:instrText>
            </w:r>
            <w:r>
              <w:rPr>
                <w:noProof/>
                <w:webHidden/>
              </w:rPr>
            </w:r>
            <w:r>
              <w:rPr>
                <w:noProof/>
                <w:webHidden/>
              </w:rPr>
              <w:fldChar w:fldCharType="separate"/>
            </w:r>
            <w:r>
              <w:rPr>
                <w:noProof/>
                <w:webHidden/>
              </w:rPr>
              <w:t>35</w:t>
            </w:r>
            <w:r>
              <w:rPr>
                <w:noProof/>
                <w:webHidden/>
              </w:rPr>
              <w:fldChar w:fldCharType="end"/>
            </w:r>
          </w:hyperlink>
        </w:p>
        <w:p w14:paraId="721822D6" w14:textId="7AC851CC" w:rsidR="00A06D60" w:rsidRDefault="00A06D60">
          <w:pPr>
            <w:pStyle w:val="TOC4"/>
            <w:tabs>
              <w:tab w:val="right" w:leader="dot" w:pos="9350"/>
            </w:tabs>
            <w:rPr>
              <w:rFonts w:eastAsiaTheme="minorEastAsia"/>
              <w:noProof/>
              <w:kern w:val="2"/>
              <w14:ligatures w14:val="standardContextual"/>
            </w:rPr>
          </w:pPr>
          <w:hyperlink w:anchor="_Toc182123722" w:history="1">
            <w:r w:rsidRPr="009D4EB0">
              <w:rPr>
                <w:rStyle w:val="Hyperlink"/>
                <w:noProof/>
              </w:rPr>
              <w:t>Configure Custom Domain and Private DNS Zone</w:t>
            </w:r>
            <w:r>
              <w:rPr>
                <w:noProof/>
                <w:webHidden/>
              </w:rPr>
              <w:tab/>
            </w:r>
            <w:r>
              <w:rPr>
                <w:noProof/>
                <w:webHidden/>
              </w:rPr>
              <w:fldChar w:fldCharType="begin"/>
            </w:r>
            <w:r>
              <w:rPr>
                <w:noProof/>
                <w:webHidden/>
              </w:rPr>
              <w:instrText xml:space="preserve"> PAGEREF _Toc182123722 \h </w:instrText>
            </w:r>
            <w:r>
              <w:rPr>
                <w:noProof/>
                <w:webHidden/>
              </w:rPr>
            </w:r>
            <w:r>
              <w:rPr>
                <w:noProof/>
                <w:webHidden/>
              </w:rPr>
              <w:fldChar w:fldCharType="separate"/>
            </w:r>
            <w:r>
              <w:rPr>
                <w:noProof/>
                <w:webHidden/>
              </w:rPr>
              <w:t>37</w:t>
            </w:r>
            <w:r>
              <w:rPr>
                <w:noProof/>
                <w:webHidden/>
              </w:rPr>
              <w:fldChar w:fldCharType="end"/>
            </w:r>
          </w:hyperlink>
        </w:p>
        <w:p w14:paraId="22FD5A30" w14:textId="34262A81" w:rsidR="00A06D60" w:rsidRDefault="00A06D60">
          <w:pPr>
            <w:pStyle w:val="TOC3"/>
            <w:tabs>
              <w:tab w:val="right" w:leader="dot" w:pos="9350"/>
            </w:tabs>
            <w:rPr>
              <w:rFonts w:eastAsiaTheme="minorEastAsia"/>
              <w:noProof/>
              <w:kern w:val="2"/>
              <w14:ligatures w14:val="standardContextual"/>
            </w:rPr>
          </w:pPr>
          <w:hyperlink w:anchor="_Toc182123723" w:history="1">
            <w:r w:rsidRPr="009D4EB0">
              <w:rPr>
                <w:rStyle w:val="Hyperlink"/>
                <w:noProof/>
              </w:rPr>
              <w:t>Application Gateway Service with Web Application Firewall (WAF)</w:t>
            </w:r>
            <w:r>
              <w:rPr>
                <w:noProof/>
                <w:webHidden/>
              </w:rPr>
              <w:tab/>
            </w:r>
            <w:r>
              <w:rPr>
                <w:noProof/>
                <w:webHidden/>
              </w:rPr>
              <w:fldChar w:fldCharType="begin"/>
            </w:r>
            <w:r>
              <w:rPr>
                <w:noProof/>
                <w:webHidden/>
              </w:rPr>
              <w:instrText xml:space="preserve"> PAGEREF _Toc182123723 \h </w:instrText>
            </w:r>
            <w:r>
              <w:rPr>
                <w:noProof/>
                <w:webHidden/>
              </w:rPr>
            </w:r>
            <w:r>
              <w:rPr>
                <w:noProof/>
                <w:webHidden/>
              </w:rPr>
              <w:fldChar w:fldCharType="separate"/>
            </w:r>
            <w:r>
              <w:rPr>
                <w:noProof/>
                <w:webHidden/>
              </w:rPr>
              <w:t>39</w:t>
            </w:r>
            <w:r>
              <w:rPr>
                <w:noProof/>
                <w:webHidden/>
              </w:rPr>
              <w:fldChar w:fldCharType="end"/>
            </w:r>
          </w:hyperlink>
        </w:p>
        <w:p w14:paraId="6C79B362" w14:textId="480F6860" w:rsidR="00A06D60" w:rsidRDefault="00A06D60">
          <w:pPr>
            <w:pStyle w:val="TOC2"/>
            <w:tabs>
              <w:tab w:val="right" w:leader="dot" w:pos="9350"/>
            </w:tabs>
            <w:rPr>
              <w:rFonts w:eastAsiaTheme="minorEastAsia"/>
              <w:noProof/>
              <w:kern w:val="2"/>
              <w14:ligatures w14:val="standardContextual"/>
            </w:rPr>
          </w:pPr>
          <w:hyperlink w:anchor="_Toc182123724" w:history="1">
            <w:r w:rsidRPr="009D4EB0">
              <w:rPr>
                <w:rStyle w:val="Hyperlink"/>
                <w:noProof/>
              </w:rPr>
              <w:t>Omniverse Kit App Streaming Deployment and Configuration</w:t>
            </w:r>
            <w:r>
              <w:rPr>
                <w:noProof/>
                <w:webHidden/>
              </w:rPr>
              <w:tab/>
            </w:r>
            <w:r>
              <w:rPr>
                <w:noProof/>
                <w:webHidden/>
              </w:rPr>
              <w:fldChar w:fldCharType="begin"/>
            </w:r>
            <w:r>
              <w:rPr>
                <w:noProof/>
                <w:webHidden/>
              </w:rPr>
              <w:instrText xml:space="preserve"> PAGEREF _Toc182123724 \h </w:instrText>
            </w:r>
            <w:r>
              <w:rPr>
                <w:noProof/>
                <w:webHidden/>
              </w:rPr>
            </w:r>
            <w:r>
              <w:rPr>
                <w:noProof/>
                <w:webHidden/>
              </w:rPr>
              <w:fldChar w:fldCharType="separate"/>
            </w:r>
            <w:r>
              <w:rPr>
                <w:noProof/>
                <w:webHidden/>
              </w:rPr>
              <w:t>50</w:t>
            </w:r>
            <w:r>
              <w:rPr>
                <w:noProof/>
                <w:webHidden/>
              </w:rPr>
              <w:fldChar w:fldCharType="end"/>
            </w:r>
          </w:hyperlink>
        </w:p>
        <w:p w14:paraId="13E3AF8A" w14:textId="60A0A15E" w:rsidR="00A06D60" w:rsidRDefault="00A06D60">
          <w:pPr>
            <w:pStyle w:val="TOC3"/>
            <w:tabs>
              <w:tab w:val="right" w:leader="dot" w:pos="9350"/>
            </w:tabs>
            <w:rPr>
              <w:rFonts w:eastAsiaTheme="minorEastAsia"/>
              <w:noProof/>
              <w:kern w:val="2"/>
              <w14:ligatures w14:val="standardContextual"/>
            </w:rPr>
          </w:pPr>
          <w:hyperlink w:anchor="_Toc182123725" w:history="1">
            <w:r w:rsidRPr="009D4EB0">
              <w:rPr>
                <w:rStyle w:val="Hyperlink"/>
                <w:noProof/>
              </w:rPr>
              <w:t>Custom Omniverse Kit Application installation and configuration</w:t>
            </w:r>
            <w:r>
              <w:rPr>
                <w:noProof/>
                <w:webHidden/>
              </w:rPr>
              <w:tab/>
            </w:r>
            <w:r>
              <w:rPr>
                <w:noProof/>
                <w:webHidden/>
              </w:rPr>
              <w:fldChar w:fldCharType="begin"/>
            </w:r>
            <w:r>
              <w:rPr>
                <w:noProof/>
                <w:webHidden/>
              </w:rPr>
              <w:instrText xml:space="preserve"> PAGEREF _Toc182123725 \h </w:instrText>
            </w:r>
            <w:r>
              <w:rPr>
                <w:noProof/>
                <w:webHidden/>
              </w:rPr>
            </w:r>
            <w:r>
              <w:rPr>
                <w:noProof/>
                <w:webHidden/>
              </w:rPr>
              <w:fldChar w:fldCharType="separate"/>
            </w:r>
            <w:r>
              <w:rPr>
                <w:noProof/>
                <w:webHidden/>
              </w:rPr>
              <w:t>50</w:t>
            </w:r>
            <w:r>
              <w:rPr>
                <w:noProof/>
                <w:webHidden/>
              </w:rPr>
              <w:fldChar w:fldCharType="end"/>
            </w:r>
          </w:hyperlink>
        </w:p>
        <w:p w14:paraId="20D1FB34" w14:textId="6F89F08D" w:rsidR="00A06D60" w:rsidRDefault="00A06D60">
          <w:pPr>
            <w:pStyle w:val="TOC4"/>
            <w:tabs>
              <w:tab w:val="right" w:leader="dot" w:pos="9350"/>
            </w:tabs>
            <w:rPr>
              <w:rFonts w:eastAsiaTheme="minorEastAsia"/>
              <w:noProof/>
              <w:kern w:val="2"/>
              <w14:ligatures w14:val="standardContextual"/>
            </w:rPr>
          </w:pPr>
          <w:hyperlink w:anchor="_Toc182123726" w:history="1">
            <w:r w:rsidRPr="009D4EB0">
              <w:rPr>
                <w:rStyle w:val="Hyperlink"/>
                <w:noProof/>
              </w:rPr>
              <w:t>Configure ISV Custom Kit App for Deployment</w:t>
            </w:r>
            <w:r>
              <w:rPr>
                <w:noProof/>
                <w:webHidden/>
              </w:rPr>
              <w:tab/>
            </w:r>
            <w:r>
              <w:rPr>
                <w:noProof/>
                <w:webHidden/>
              </w:rPr>
              <w:fldChar w:fldCharType="begin"/>
            </w:r>
            <w:r>
              <w:rPr>
                <w:noProof/>
                <w:webHidden/>
              </w:rPr>
              <w:instrText xml:space="preserve"> PAGEREF _Toc182123726 \h </w:instrText>
            </w:r>
            <w:r>
              <w:rPr>
                <w:noProof/>
                <w:webHidden/>
              </w:rPr>
            </w:r>
            <w:r>
              <w:rPr>
                <w:noProof/>
                <w:webHidden/>
              </w:rPr>
              <w:fldChar w:fldCharType="separate"/>
            </w:r>
            <w:r>
              <w:rPr>
                <w:noProof/>
                <w:webHidden/>
              </w:rPr>
              <w:t>50</w:t>
            </w:r>
            <w:r>
              <w:rPr>
                <w:noProof/>
                <w:webHidden/>
              </w:rPr>
              <w:fldChar w:fldCharType="end"/>
            </w:r>
          </w:hyperlink>
        </w:p>
        <w:p w14:paraId="329ECAF7" w14:textId="6E8FF757" w:rsidR="00A06D60" w:rsidRDefault="00A06D60">
          <w:pPr>
            <w:pStyle w:val="TOC3"/>
            <w:tabs>
              <w:tab w:val="right" w:leader="dot" w:pos="9350"/>
            </w:tabs>
            <w:rPr>
              <w:rFonts w:eastAsiaTheme="minorEastAsia"/>
              <w:noProof/>
              <w:kern w:val="2"/>
              <w14:ligatures w14:val="standardContextual"/>
            </w:rPr>
          </w:pPr>
          <w:hyperlink w:anchor="_Toc182123727" w:history="1">
            <w:r w:rsidRPr="009D4EB0">
              <w:rPr>
                <w:rStyle w:val="Hyperlink"/>
                <w:noProof/>
              </w:rPr>
              <w:t>Upload ISV custom kit app to a Container Registry</w:t>
            </w:r>
            <w:r>
              <w:rPr>
                <w:noProof/>
                <w:webHidden/>
              </w:rPr>
              <w:tab/>
            </w:r>
            <w:r>
              <w:rPr>
                <w:noProof/>
                <w:webHidden/>
              </w:rPr>
              <w:fldChar w:fldCharType="begin"/>
            </w:r>
            <w:r>
              <w:rPr>
                <w:noProof/>
                <w:webHidden/>
              </w:rPr>
              <w:instrText xml:space="preserve"> PAGEREF _Toc182123727 \h </w:instrText>
            </w:r>
            <w:r>
              <w:rPr>
                <w:noProof/>
                <w:webHidden/>
              </w:rPr>
            </w:r>
            <w:r>
              <w:rPr>
                <w:noProof/>
                <w:webHidden/>
              </w:rPr>
              <w:fldChar w:fldCharType="separate"/>
            </w:r>
            <w:r>
              <w:rPr>
                <w:noProof/>
                <w:webHidden/>
              </w:rPr>
              <w:t>51</w:t>
            </w:r>
            <w:r>
              <w:rPr>
                <w:noProof/>
                <w:webHidden/>
              </w:rPr>
              <w:fldChar w:fldCharType="end"/>
            </w:r>
          </w:hyperlink>
        </w:p>
        <w:p w14:paraId="10DD2DBD" w14:textId="03EEB864" w:rsidR="00A06D60" w:rsidRDefault="00A06D60">
          <w:pPr>
            <w:pStyle w:val="TOC4"/>
            <w:tabs>
              <w:tab w:val="right" w:leader="dot" w:pos="9350"/>
            </w:tabs>
            <w:rPr>
              <w:rFonts w:eastAsiaTheme="minorEastAsia"/>
              <w:noProof/>
              <w:kern w:val="2"/>
              <w14:ligatures w14:val="standardContextual"/>
            </w:rPr>
          </w:pPr>
          <w:hyperlink w:anchor="_Toc182123728" w:history="1">
            <w:r w:rsidRPr="009D4EB0">
              <w:rPr>
                <w:rStyle w:val="Hyperlink"/>
                <w:noProof/>
              </w:rPr>
              <w:t>Create Azure Container Registry using the Azure Portal</w:t>
            </w:r>
            <w:r>
              <w:rPr>
                <w:noProof/>
                <w:webHidden/>
              </w:rPr>
              <w:tab/>
            </w:r>
            <w:r>
              <w:rPr>
                <w:noProof/>
                <w:webHidden/>
              </w:rPr>
              <w:fldChar w:fldCharType="begin"/>
            </w:r>
            <w:r>
              <w:rPr>
                <w:noProof/>
                <w:webHidden/>
              </w:rPr>
              <w:instrText xml:space="preserve"> PAGEREF _Toc182123728 \h </w:instrText>
            </w:r>
            <w:r>
              <w:rPr>
                <w:noProof/>
                <w:webHidden/>
              </w:rPr>
            </w:r>
            <w:r>
              <w:rPr>
                <w:noProof/>
                <w:webHidden/>
              </w:rPr>
              <w:fldChar w:fldCharType="separate"/>
            </w:r>
            <w:r>
              <w:rPr>
                <w:noProof/>
                <w:webHidden/>
              </w:rPr>
              <w:t>51</w:t>
            </w:r>
            <w:r>
              <w:rPr>
                <w:noProof/>
                <w:webHidden/>
              </w:rPr>
              <w:fldChar w:fldCharType="end"/>
            </w:r>
          </w:hyperlink>
        </w:p>
        <w:p w14:paraId="1030747E" w14:textId="2F1B7934" w:rsidR="00A06D60" w:rsidRDefault="00A06D60">
          <w:pPr>
            <w:pStyle w:val="TOC3"/>
            <w:tabs>
              <w:tab w:val="right" w:leader="dot" w:pos="9350"/>
            </w:tabs>
            <w:rPr>
              <w:rFonts w:eastAsiaTheme="minorEastAsia"/>
              <w:noProof/>
              <w:kern w:val="2"/>
              <w14:ligatures w14:val="standardContextual"/>
            </w:rPr>
          </w:pPr>
          <w:hyperlink w:anchor="_Toc182123729" w:history="1">
            <w:r w:rsidRPr="009D4EB0">
              <w:rPr>
                <w:rStyle w:val="Hyperlink"/>
                <w:noProof/>
              </w:rPr>
              <w:t>Upload Helm Charts etc from NGC recommendation</w:t>
            </w:r>
            <w:r>
              <w:rPr>
                <w:noProof/>
                <w:webHidden/>
              </w:rPr>
              <w:tab/>
            </w:r>
            <w:r>
              <w:rPr>
                <w:noProof/>
                <w:webHidden/>
              </w:rPr>
              <w:fldChar w:fldCharType="begin"/>
            </w:r>
            <w:r>
              <w:rPr>
                <w:noProof/>
                <w:webHidden/>
              </w:rPr>
              <w:instrText xml:space="preserve"> PAGEREF _Toc182123729 \h </w:instrText>
            </w:r>
            <w:r>
              <w:rPr>
                <w:noProof/>
                <w:webHidden/>
              </w:rPr>
            </w:r>
            <w:r>
              <w:rPr>
                <w:noProof/>
                <w:webHidden/>
              </w:rPr>
              <w:fldChar w:fldCharType="separate"/>
            </w:r>
            <w:r>
              <w:rPr>
                <w:noProof/>
                <w:webHidden/>
              </w:rPr>
              <w:t>53</w:t>
            </w:r>
            <w:r>
              <w:rPr>
                <w:noProof/>
                <w:webHidden/>
              </w:rPr>
              <w:fldChar w:fldCharType="end"/>
            </w:r>
          </w:hyperlink>
        </w:p>
        <w:p w14:paraId="2DF1CE88" w14:textId="5973CE9B" w:rsidR="00A06D60" w:rsidRDefault="00A06D60">
          <w:pPr>
            <w:pStyle w:val="TOC3"/>
            <w:tabs>
              <w:tab w:val="right" w:leader="dot" w:pos="9350"/>
            </w:tabs>
            <w:rPr>
              <w:rFonts w:eastAsiaTheme="minorEastAsia"/>
              <w:noProof/>
              <w:kern w:val="2"/>
              <w14:ligatures w14:val="standardContextual"/>
            </w:rPr>
          </w:pPr>
          <w:hyperlink w:anchor="_Toc182123730" w:history="1">
            <w:r w:rsidRPr="009D4EB0">
              <w:rPr>
                <w:rStyle w:val="Hyperlink"/>
                <w:noProof/>
              </w:rPr>
              <w:t>Helm Chart Deployment and Configuration</w:t>
            </w:r>
            <w:r>
              <w:rPr>
                <w:noProof/>
                <w:webHidden/>
              </w:rPr>
              <w:tab/>
            </w:r>
            <w:r>
              <w:rPr>
                <w:noProof/>
                <w:webHidden/>
              </w:rPr>
              <w:fldChar w:fldCharType="begin"/>
            </w:r>
            <w:r>
              <w:rPr>
                <w:noProof/>
                <w:webHidden/>
              </w:rPr>
              <w:instrText xml:space="preserve"> PAGEREF _Toc182123730 \h </w:instrText>
            </w:r>
            <w:r>
              <w:rPr>
                <w:noProof/>
                <w:webHidden/>
              </w:rPr>
            </w:r>
            <w:r>
              <w:rPr>
                <w:noProof/>
                <w:webHidden/>
              </w:rPr>
              <w:fldChar w:fldCharType="separate"/>
            </w:r>
            <w:r>
              <w:rPr>
                <w:noProof/>
                <w:webHidden/>
              </w:rPr>
              <w:t>53</w:t>
            </w:r>
            <w:r>
              <w:rPr>
                <w:noProof/>
                <w:webHidden/>
              </w:rPr>
              <w:fldChar w:fldCharType="end"/>
            </w:r>
          </w:hyperlink>
        </w:p>
        <w:p w14:paraId="308CF932" w14:textId="334DF04A" w:rsidR="00A06D60" w:rsidRDefault="00A06D60">
          <w:pPr>
            <w:pStyle w:val="TOC4"/>
            <w:tabs>
              <w:tab w:val="right" w:leader="dot" w:pos="9350"/>
            </w:tabs>
            <w:rPr>
              <w:rFonts w:eastAsiaTheme="minorEastAsia"/>
              <w:noProof/>
              <w:kern w:val="2"/>
              <w14:ligatures w14:val="standardContextual"/>
            </w:rPr>
          </w:pPr>
          <w:hyperlink w:anchor="_Toc182123731" w:history="1">
            <w:r w:rsidRPr="009D4EB0">
              <w:rPr>
                <w:rStyle w:val="Hyperlink"/>
                <w:noProof/>
              </w:rPr>
              <w:t>Set environment-specific values</w:t>
            </w:r>
            <w:r>
              <w:rPr>
                <w:noProof/>
                <w:webHidden/>
              </w:rPr>
              <w:tab/>
            </w:r>
            <w:r>
              <w:rPr>
                <w:noProof/>
                <w:webHidden/>
              </w:rPr>
              <w:fldChar w:fldCharType="begin"/>
            </w:r>
            <w:r>
              <w:rPr>
                <w:noProof/>
                <w:webHidden/>
              </w:rPr>
              <w:instrText xml:space="preserve"> PAGEREF _Toc182123731 \h </w:instrText>
            </w:r>
            <w:r>
              <w:rPr>
                <w:noProof/>
                <w:webHidden/>
              </w:rPr>
            </w:r>
            <w:r>
              <w:rPr>
                <w:noProof/>
                <w:webHidden/>
              </w:rPr>
              <w:fldChar w:fldCharType="separate"/>
            </w:r>
            <w:r>
              <w:rPr>
                <w:noProof/>
                <w:webHidden/>
              </w:rPr>
              <w:t>53</w:t>
            </w:r>
            <w:r>
              <w:rPr>
                <w:noProof/>
                <w:webHidden/>
              </w:rPr>
              <w:fldChar w:fldCharType="end"/>
            </w:r>
          </w:hyperlink>
        </w:p>
        <w:p w14:paraId="2B40B913" w14:textId="690F09E2" w:rsidR="00A06D60" w:rsidRDefault="00A06D60">
          <w:pPr>
            <w:pStyle w:val="TOC4"/>
            <w:tabs>
              <w:tab w:val="right" w:leader="dot" w:pos="9350"/>
            </w:tabs>
            <w:rPr>
              <w:rFonts w:eastAsiaTheme="minorEastAsia"/>
              <w:noProof/>
              <w:kern w:val="2"/>
              <w14:ligatures w14:val="standardContextual"/>
            </w:rPr>
          </w:pPr>
          <w:hyperlink w:anchor="_Toc182123732" w:history="1">
            <w:r w:rsidRPr="009D4EB0">
              <w:rPr>
                <w:rStyle w:val="Hyperlink"/>
                <w:noProof/>
              </w:rPr>
              <w:t>Internal ingress controller (helm/nginx-ingress-controller)</w:t>
            </w:r>
            <w:r>
              <w:rPr>
                <w:noProof/>
                <w:webHidden/>
              </w:rPr>
              <w:tab/>
            </w:r>
            <w:r>
              <w:rPr>
                <w:noProof/>
                <w:webHidden/>
              </w:rPr>
              <w:fldChar w:fldCharType="begin"/>
            </w:r>
            <w:r>
              <w:rPr>
                <w:noProof/>
                <w:webHidden/>
              </w:rPr>
              <w:instrText xml:space="preserve"> PAGEREF _Toc182123732 \h </w:instrText>
            </w:r>
            <w:r>
              <w:rPr>
                <w:noProof/>
                <w:webHidden/>
              </w:rPr>
            </w:r>
            <w:r>
              <w:rPr>
                <w:noProof/>
                <w:webHidden/>
              </w:rPr>
              <w:fldChar w:fldCharType="separate"/>
            </w:r>
            <w:r>
              <w:rPr>
                <w:noProof/>
                <w:webHidden/>
              </w:rPr>
              <w:t>54</w:t>
            </w:r>
            <w:r>
              <w:rPr>
                <w:noProof/>
                <w:webHidden/>
              </w:rPr>
              <w:fldChar w:fldCharType="end"/>
            </w:r>
          </w:hyperlink>
        </w:p>
        <w:p w14:paraId="6D08D36F" w14:textId="42995FE2" w:rsidR="00A06D60" w:rsidRDefault="00A06D60">
          <w:pPr>
            <w:pStyle w:val="TOC4"/>
            <w:tabs>
              <w:tab w:val="right" w:leader="dot" w:pos="9350"/>
            </w:tabs>
            <w:rPr>
              <w:rFonts w:eastAsiaTheme="minorEastAsia"/>
              <w:noProof/>
              <w:kern w:val="2"/>
              <w14:ligatures w14:val="standardContextual"/>
            </w:rPr>
          </w:pPr>
          <w:hyperlink w:anchor="_Toc182123733" w:history="1">
            <w:r w:rsidRPr="009D4EB0">
              <w:rPr>
                <w:rStyle w:val="Hyperlink"/>
                <w:noProof/>
              </w:rPr>
              <w:t>FluxCD (helm/flux2)</w:t>
            </w:r>
            <w:r>
              <w:rPr>
                <w:noProof/>
                <w:webHidden/>
              </w:rPr>
              <w:tab/>
            </w:r>
            <w:r>
              <w:rPr>
                <w:noProof/>
                <w:webHidden/>
              </w:rPr>
              <w:fldChar w:fldCharType="begin"/>
            </w:r>
            <w:r>
              <w:rPr>
                <w:noProof/>
                <w:webHidden/>
              </w:rPr>
              <w:instrText xml:space="preserve"> PAGEREF _Toc182123733 \h </w:instrText>
            </w:r>
            <w:r>
              <w:rPr>
                <w:noProof/>
                <w:webHidden/>
              </w:rPr>
            </w:r>
            <w:r>
              <w:rPr>
                <w:noProof/>
                <w:webHidden/>
              </w:rPr>
              <w:fldChar w:fldCharType="separate"/>
            </w:r>
            <w:r>
              <w:rPr>
                <w:noProof/>
                <w:webHidden/>
              </w:rPr>
              <w:t>54</w:t>
            </w:r>
            <w:r>
              <w:rPr>
                <w:noProof/>
                <w:webHidden/>
              </w:rPr>
              <w:fldChar w:fldCharType="end"/>
            </w:r>
          </w:hyperlink>
        </w:p>
        <w:p w14:paraId="06A438BF" w14:textId="46B9A537" w:rsidR="00A06D60" w:rsidRDefault="00A06D60">
          <w:pPr>
            <w:pStyle w:val="TOC4"/>
            <w:tabs>
              <w:tab w:val="right" w:leader="dot" w:pos="9350"/>
            </w:tabs>
            <w:rPr>
              <w:rFonts w:eastAsiaTheme="minorEastAsia"/>
              <w:noProof/>
              <w:kern w:val="2"/>
              <w14:ligatures w14:val="standardContextual"/>
            </w:rPr>
          </w:pPr>
          <w:hyperlink w:anchor="_Toc182123734" w:history="1">
            <w:r w:rsidRPr="009D4EB0">
              <w:rPr>
                <w:rStyle w:val="Hyperlink"/>
                <w:noProof/>
              </w:rPr>
              <w:t>GPU Operator (helm/gpu-operator)</w:t>
            </w:r>
            <w:r>
              <w:rPr>
                <w:noProof/>
                <w:webHidden/>
              </w:rPr>
              <w:tab/>
            </w:r>
            <w:r>
              <w:rPr>
                <w:noProof/>
                <w:webHidden/>
              </w:rPr>
              <w:fldChar w:fldCharType="begin"/>
            </w:r>
            <w:r>
              <w:rPr>
                <w:noProof/>
                <w:webHidden/>
              </w:rPr>
              <w:instrText xml:space="preserve"> PAGEREF _Toc182123734 \h </w:instrText>
            </w:r>
            <w:r>
              <w:rPr>
                <w:noProof/>
                <w:webHidden/>
              </w:rPr>
            </w:r>
            <w:r>
              <w:rPr>
                <w:noProof/>
                <w:webHidden/>
              </w:rPr>
              <w:fldChar w:fldCharType="separate"/>
            </w:r>
            <w:r>
              <w:rPr>
                <w:noProof/>
                <w:webHidden/>
              </w:rPr>
              <w:t>55</w:t>
            </w:r>
            <w:r>
              <w:rPr>
                <w:noProof/>
                <w:webHidden/>
              </w:rPr>
              <w:fldChar w:fldCharType="end"/>
            </w:r>
          </w:hyperlink>
        </w:p>
        <w:p w14:paraId="6521AEC2" w14:textId="7D296B54" w:rsidR="00A06D60" w:rsidRDefault="00A06D60">
          <w:pPr>
            <w:pStyle w:val="TOC4"/>
            <w:tabs>
              <w:tab w:val="right" w:leader="dot" w:pos="9350"/>
            </w:tabs>
            <w:rPr>
              <w:rFonts w:eastAsiaTheme="minorEastAsia"/>
              <w:noProof/>
              <w:kern w:val="2"/>
              <w14:ligatures w14:val="standardContextual"/>
            </w:rPr>
          </w:pPr>
          <w:hyperlink w:anchor="_Toc182123735" w:history="1">
            <w:r w:rsidRPr="009D4EB0">
              <w:rPr>
                <w:rStyle w:val="Hyperlink"/>
                <w:noProof/>
              </w:rPr>
              <w:t>Memcached (helm/memcached)</w:t>
            </w:r>
            <w:r>
              <w:rPr>
                <w:noProof/>
                <w:webHidden/>
              </w:rPr>
              <w:tab/>
            </w:r>
            <w:r>
              <w:rPr>
                <w:noProof/>
                <w:webHidden/>
              </w:rPr>
              <w:fldChar w:fldCharType="begin"/>
            </w:r>
            <w:r>
              <w:rPr>
                <w:noProof/>
                <w:webHidden/>
              </w:rPr>
              <w:instrText xml:space="preserve"> PAGEREF _Toc182123735 \h </w:instrText>
            </w:r>
            <w:r>
              <w:rPr>
                <w:noProof/>
                <w:webHidden/>
              </w:rPr>
            </w:r>
            <w:r>
              <w:rPr>
                <w:noProof/>
                <w:webHidden/>
              </w:rPr>
              <w:fldChar w:fldCharType="separate"/>
            </w:r>
            <w:r>
              <w:rPr>
                <w:noProof/>
                <w:webHidden/>
              </w:rPr>
              <w:t>55</w:t>
            </w:r>
            <w:r>
              <w:rPr>
                <w:noProof/>
                <w:webHidden/>
              </w:rPr>
              <w:fldChar w:fldCharType="end"/>
            </w:r>
          </w:hyperlink>
        </w:p>
        <w:p w14:paraId="583A2B3B" w14:textId="7AF1E30F" w:rsidR="00A06D60" w:rsidRDefault="00A06D60">
          <w:pPr>
            <w:pStyle w:val="TOC4"/>
            <w:tabs>
              <w:tab w:val="right" w:leader="dot" w:pos="9350"/>
            </w:tabs>
            <w:rPr>
              <w:rFonts w:eastAsiaTheme="minorEastAsia"/>
              <w:noProof/>
              <w:kern w:val="2"/>
              <w14:ligatures w14:val="standardContextual"/>
            </w:rPr>
          </w:pPr>
          <w:hyperlink w:anchor="_Toc182123736" w:history="1">
            <w:r w:rsidRPr="009D4EB0">
              <w:rPr>
                <w:rStyle w:val="Hyperlink"/>
                <w:noProof/>
              </w:rPr>
              <w:t>ExternalDNS (scripts/external-dns)</w:t>
            </w:r>
            <w:r>
              <w:rPr>
                <w:noProof/>
                <w:webHidden/>
              </w:rPr>
              <w:tab/>
            </w:r>
            <w:r>
              <w:rPr>
                <w:noProof/>
                <w:webHidden/>
              </w:rPr>
              <w:fldChar w:fldCharType="begin"/>
            </w:r>
            <w:r>
              <w:rPr>
                <w:noProof/>
                <w:webHidden/>
              </w:rPr>
              <w:instrText xml:space="preserve"> PAGEREF _Toc182123736 \h </w:instrText>
            </w:r>
            <w:r>
              <w:rPr>
                <w:noProof/>
                <w:webHidden/>
              </w:rPr>
            </w:r>
            <w:r>
              <w:rPr>
                <w:noProof/>
                <w:webHidden/>
              </w:rPr>
              <w:fldChar w:fldCharType="separate"/>
            </w:r>
            <w:r>
              <w:rPr>
                <w:noProof/>
                <w:webHidden/>
              </w:rPr>
              <w:t>55</w:t>
            </w:r>
            <w:r>
              <w:rPr>
                <w:noProof/>
                <w:webHidden/>
              </w:rPr>
              <w:fldChar w:fldCharType="end"/>
            </w:r>
          </w:hyperlink>
        </w:p>
        <w:p w14:paraId="4A995FB5" w14:textId="3E29700C" w:rsidR="00A06D60" w:rsidRDefault="00A06D60">
          <w:pPr>
            <w:pStyle w:val="TOC4"/>
            <w:tabs>
              <w:tab w:val="right" w:leader="dot" w:pos="9350"/>
            </w:tabs>
            <w:rPr>
              <w:rFonts w:eastAsiaTheme="minorEastAsia"/>
              <w:noProof/>
              <w:kern w:val="2"/>
              <w14:ligatures w14:val="standardContextual"/>
            </w:rPr>
          </w:pPr>
          <w:hyperlink w:anchor="_Toc182123737" w:history="1">
            <w:r w:rsidRPr="009D4EB0">
              <w:rPr>
                <w:rStyle w:val="Hyperlink"/>
                <w:noProof/>
              </w:rPr>
              <w:t>Create required secrets</w:t>
            </w:r>
            <w:r>
              <w:rPr>
                <w:noProof/>
                <w:webHidden/>
              </w:rPr>
              <w:tab/>
            </w:r>
            <w:r>
              <w:rPr>
                <w:noProof/>
                <w:webHidden/>
              </w:rPr>
              <w:fldChar w:fldCharType="begin"/>
            </w:r>
            <w:r>
              <w:rPr>
                <w:noProof/>
                <w:webHidden/>
              </w:rPr>
              <w:instrText xml:space="preserve"> PAGEREF _Toc182123737 \h </w:instrText>
            </w:r>
            <w:r>
              <w:rPr>
                <w:noProof/>
                <w:webHidden/>
              </w:rPr>
            </w:r>
            <w:r>
              <w:rPr>
                <w:noProof/>
                <w:webHidden/>
              </w:rPr>
              <w:fldChar w:fldCharType="separate"/>
            </w:r>
            <w:r>
              <w:rPr>
                <w:noProof/>
                <w:webHidden/>
              </w:rPr>
              <w:t>57</w:t>
            </w:r>
            <w:r>
              <w:rPr>
                <w:noProof/>
                <w:webHidden/>
              </w:rPr>
              <w:fldChar w:fldCharType="end"/>
            </w:r>
          </w:hyperlink>
        </w:p>
        <w:p w14:paraId="78F98475" w14:textId="52BB20D0" w:rsidR="00A06D60" w:rsidRDefault="00A06D60">
          <w:pPr>
            <w:pStyle w:val="TOC3"/>
            <w:tabs>
              <w:tab w:val="right" w:leader="dot" w:pos="9350"/>
            </w:tabs>
            <w:rPr>
              <w:rFonts w:eastAsiaTheme="minorEastAsia"/>
              <w:noProof/>
              <w:kern w:val="2"/>
              <w14:ligatures w14:val="standardContextual"/>
            </w:rPr>
          </w:pPr>
          <w:hyperlink w:anchor="_Toc182123738" w:history="1">
            <w:r w:rsidRPr="009D4EB0">
              <w:rPr>
                <w:rStyle w:val="Hyperlink"/>
                <w:noProof/>
              </w:rPr>
              <w:t>Omniverse Kit App Streaming Services</w:t>
            </w:r>
            <w:r>
              <w:rPr>
                <w:noProof/>
                <w:webHidden/>
              </w:rPr>
              <w:tab/>
            </w:r>
            <w:r>
              <w:rPr>
                <w:noProof/>
                <w:webHidden/>
              </w:rPr>
              <w:fldChar w:fldCharType="begin"/>
            </w:r>
            <w:r>
              <w:rPr>
                <w:noProof/>
                <w:webHidden/>
              </w:rPr>
              <w:instrText xml:space="preserve"> PAGEREF _Toc182123738 \h </w:instrText>
            </w:r>
            <w:r>
              <w:rPr>
                <w:noProof/>
                <w:webHidden/>
              </w:rPr>
            </w:r>
            <w:r>
              <w:rPr>
                <w:noProof/>
                <w:webHidden/>
              </w:rPr>
              <w:fldChar w:fldCharType="separate"/>
            </w:r>
            <w:r>
              <w:rPr>
                <w:noProof/>
                <w:webHidden/>
              </w:rPr>
              <w:t>58</w:t>
            </w:r>
            <w:r>
              <w:rPr>
                <w:noProof/>
                <w:webHidden/>
              </w:rPr>
              <w:fldChar w:fldCharType="end"/>
            </w:r>
          </w:hyperlink>
        </w:p>
        <w:p w14:paraId="175B7750" w14:textId="706AEB4F" w:rsidR="00A06D60" w:rsidRDefault="00A06D60">
          <w:pPr>
            <w:pStyle w:val="TOC4"/>
            <w:tabs>
              <w:tab w:val="right" w:leader="dot" w:pos="9350"/>
            </w:tabs>
            <w:rPr>
              <w:rFonts w:eastAsiaTheme="minorEastAsia"/>
              <w:noProof/>
              <w:kern w:val="2"/>
              <w14:ligatures w14:val="standardContextual"/>
            </w:rPr>
          </w:pPr>
          <w:hyperlink w:anchor="_Toc182123739" w:history="1">
            <w:r w:rsidRPr="009D4EB0">
              <w:rPr>
                <w:rStyle w:val="Hyperlink"/>
                <w:noProof/>
              </w:rPr>
              <w:t>Streaming (helm/kit-appstreaming-manager)</w:t>
            </w:r>
            <w:r>
              <w:rPr>
                <w:noProof/>
                <w:webHidden/>
              </w:rPr>
              <w:tab/>
            </w:r>
            <w:r>
              <w:rPr>
                <w:noProof/>
                <w:webHidden/>
              </w:rPr>
              <w:fldChar w:fldCharType="begin"/>
            </w:r>
            <w:r>
              <w:rPr>
                <w:noProof/>
                <w:webHidden/>
              </w:rPr>
              <w:instrText xml:space="preserve"> PAGEREF _Toc182123739 \h </w:instrText>
            </w:r>
            <w:r>
              <w:rPr>
                <w:noProof/>
                <w:webHidden/>
              </w:rPr>
            </w:r>
            <w:r>
              <w:rPr>
                <w:noProof/>
                <w:webHidden/>
              </w:rPr>
              <w:fldChar w:fldCharType="separate"/>
            </w:r>
            <w:r>
              <w:rPr>
                <w:noProof/>
                <w:webHidden/>
              </w:rPr>
              <w:t>58</w:t>
            </w:r>
            <w:r>
              <w:rPr>
                <w:noProof/>
                <w:webHidden/>
              </w:rPr>
              <w:fldChar w:fldCharType="end"/>
            </w:r>
          </w:hyperlink>
        </w:p>
        <w:p w14:paraId="2AFD06D0" w14:textId="240B68A4" w:rsidR="00A06D60" w:rsidRDefault="00A06D60">
          <w:pPr>
            <w:pStyle w:val="TOC4"/>
            <w:tabs>
              <w:tab w:val="right" w:leader="dot" w:pos="9350"/>
            </w:tabs>
            <w:rPr>
              <w:rFonts w:eastAsiaTheme="minorEastAsia"/>
              <w:noProof/>
              <w:kern w:val="2"/>
              <w14:ligatures w14:val="standardContextual"/>
            </w:rPr>
          </w:pPr>
          <w:hyperlink w:anchor="_Toc182123740" w:history="1">
            <w:r w:rsidRPr="009D4EB0">
              <w:rPr>
                <w:rStyle w:val="Hyperlink"/>
                <w:noProof/>
              </w:rPr>
              <w:t>Applications (helm/kit-appstreaming-applications)</w:t>
            </w:r>
            <w:r>
              <w:rPr>
                <w:noProof/>
                <w:webHidden/>
              </w:rPr>
              <w:tab/>
            </w:r>
            <w:r>
              <w:rPr>
                <w:noProof/>
                <w:webHidden/>
              </w:rPr>
              <w:fldChar w:fldCharType="begin"/>
            </w:r>
            <w:r>
              <w:rPr>
                <w:noProof/>
                <w:webHidden/>
              </w:rPr>
              <w:instrText xml:space="preserve"> PAGEREF _Toc182123740 \h </w:instrText>
            </w:r>
            <w:r>
              <w:rPr>
                <w:noProof/>
                <w:webHidden/>
              </w:rPr>
            </w:r>
            <w:r>
              <w:rPr>
                <w:noProof/>
                <w:webHidden/>
              </w:rPr>
              <w:fldChar w:fldCharType="separate"/>
            </w:r>
            <w:r>
              <w:rPr>
                <w:noProof/>
                <w:webHidden/>
              </w:rPr>
              <w:t>58</w:t>
            </w:r>
            <w:r>
              <w:rPr>
                <w:noProof/>
                <w:webHidden/>
              </w:rPr>
              <w:fldChar w:fldCharType="end"/>
            </w:r>
          </w:hyperlink>
        </w:p>
        <w:p w14:paraId="47FB2FBB" w14:textId="00F1C9BA" w:rsidR="00A06D60" w:rsidRDefault="00A06D60">
          <w:pPr>
            <w:pStyle w:val="TOC4"/>
            <w:tabs>
              <w:tab w:val="right" w:leader="dot" w:pos="9350"/>
            </w:tabs>
            <w:rPr>
              <w:rFonts w:eastAsiaTheme="minorEastAsia"/>
              <w:noProof/>
              <w:kern w:val="2"/>
              <w14:ligatures w14:val="standardContextual"/>
            </w:rPr>
          </w:pPr>
          <w:hyperlink w:anchor="_Toc182123741" w:history="1">
            <w:r w:rsidRPr="009D4EB0">
              <w:rPr>
                <w:rStyle w:val="Hyperlink"/>
                <w:noProof/>
              </w:rPr>
              <w:t>RMCP (helm/kit-appstreaming-rmcp)</w:t>
            </w:r>
            <w:r>
              <w:rPr>
                <w:noProof/>
                <w:webHidden/>
              </w:rPr>
              <w:tab/>
            </w:r>
            <w:r>
              <w:rPr>
                <w:noProof/>
                <w:webHidden/>
              </w:rPr>
              <w:fldChar w:fldCharType="begin"/>
            </w:r>
            <w:r>
              <w:rPr>
                <w:noProof/>
                <w:webHidden/>
              </w:rPr>
              <w:instrText xml:space="preserve"> PAGEREF _Toc182123741 \h </w:instrText>
            </w:r>
            <w:r>
              <w:rPr>
                <w:noProof/>
                <w:webHidden/>
              </w:rPr>
            </w:r>
            <w:r>
              <w:rPr>
                <w:noProof/>
                <w:webHidden/>
              </w:rPr>
              <w:fldChar w:fldCharType="separate"/>
            </w:r>
            <w:r>
              <w:rPr>
                <w:noProof/>
                <w:webHidden/>
              </w:rPr>
              <w:t>59</w:t>
            </w:r>
            <w:r>
              <w:rPr>
                <w:noProof/>
                <w:webHidden/>
              </w:rPr>
              <w:fldChar w:fldCharType="end"/>
            </w:r>
          </w:hyperlink>
        </w:p>
        <w:p w14:paraId="0A62EE6E" w14:textId="492FC8EF" w:rsidR="00A06D60" w:rsidRDefault="00A06D60">
          <w:pPr>
            <w:pStyle w:val="TOC4"/>
            <w:tabs>
              <w:tab w:val="right" w:leader="dot" w:pos="9350"/>
            </w:tabs>
            <w:rPr>
              <w:rFonts w:eastAsiaTheme="minorEastAsia"/>
              <w:noProof/>
              <w:kern w:val="2"/>
              <w14:ligatures w14:val="standardContextual"/>
            </w:rPr>
          </w:pPr>
          <w:hyperlink w:anchor="_Toc182123742" w:history="1">
            <w:r w:rsidRPr="009D4EB0">
              <w:rPr>
                <w:rStyle w:val="Hyperlink"/>
                <w:noProof/>
              </w:rPr>
              <w:t>Deploy the custom streaming resources (manifests/omniverse/azure)</w:t>
            </w:r>
            <w:r>
              <w:rPr>
                <w:noProof/>
                <w:webHidden/>
              </w:rPr>
              <w:tab/>
            </w:r>
            <w:r>
              <w:rPr>
                <w:noProof/>
                <w:webHidden/>
              </w:rPr>
              <w:fldChar w:fldCharType="begin"/>
            </w:r>
            <w:r>
              <w:rPr>
                <w:noProof/>
                <w:webHidden/>
              </w:rPr>
              <w:instrText xml:space="preserve"> PAGEREF _Toc182123742 \h </w:instrText>
            </w:r>
            <w:r>
              <w:rPr>
                <w:noProof/>
                <w:webHidden/>
              </w:rPr>
            </w:r>
            <w:r>
              <w:rPr>
                <w:noProof/>
                <w:webHidden/>
              </w:rPr>
              <w:fldChar w:fldCharType="separate"/>
            </w:r>
            <w:r>
              <w:rPr>
                <w:noProof/>
                <w:webHidden/>
              </w:rPr>
              <w:t>59</w:t>
            </w:r>
            <w:r>
              <w:rPr>
                <w:noProof/>
                <w:webHidden/>
              </w:rPr>
              <w:fldChar w:fldCharType="end"/>
            </w:r>
          </w:hyperlink>
        </w:p>
        <w:p w14:paraId="1061AF1B" w14:textId="3C2556E0" w:rsidR="00A06D60" w:rsidRDefault="00A06D60">
          <w:pPr>
            <w:pStyle w:val="TOC4"/>
            <w:tabs>
              <w:tab w:val="right" w:leader="dot" w:pos="9350"/>
            </w:tabs>
            <w:rPr>
              <w:rFonts w:eastAsiaTheme="minorEastAsia"/>
              <w:noProof/>
              <w:kern w:val="2"/>
              <w14:ligatures w14:val="standardContextual"/>
            </w:rPr>
          </w:pPr>
          <w:hyperlink w:anchor="_Toc182123743" w:history="1">
            <w:r w:rsidRPr="009D4EB0">
              <w:rPr>
                <w:rStyle w:val="Hyperlink"/>
                <w:noProof/>
              </w:rPr>
              <w:t>Deploy HelmRepository (manifests/helm-repostiories)</w:t>
            </w:r>
            <w:r>
              <w:rPr>
                <w:noProof/>
                <w:webHidden/>
              </w:rPr>
              <w:tab/>
            </w:r>
            <w:r>
              <w:rPr>
                <w:noProof/>
                <w:webHidden/>
              </w:rPr>
              <w:fldChar w:fldCharType="begin"/>
            </w:r>
            <w:r>
              <w:rPr>
                <w:noProof/>
                <w:webHidden/>
              </w:rPr>
              <w:instrText xml:space="preserve"> PAGEREF _Toc182123743 \h </w:instrText>
            </w:r>
            <w:r>
              <w:rPr>
                <w:noProof/>
                <w:webHidden/>
              </w:rPr>
            </w:r>
            <w:r>
              <w:rPr>
                <w:noProof/>
                <w:webHidden/>
              </w:rPr>
              <w:fldChar w:fldCharType="separate"/>
            </w:r>
            <w:r>
              <w:rPr>
                <w:noProof/>
                <w:webHidden/>
              </w:rPr>
              <w:t>60</w:t>
            </w:r>
            <w:r>
              <w:rPr>
                <w:noProof/>
                <w:webHidden/>
              </w:rPr>
              <w:fldChar w:fldCharType="end"/>
            </w:r>
          </w:hyperlink>
        </w:p>
        <w:p w14:paraId="0E875AAE" w14:textId="35883997" w:rsidR="00A06D60" w:rsidRDefault="00A06D60">
          <w:pPr>
            <w:pStyle w:val="TOC4"/>
            <w:tabs>
              <w:tab w:val="right" w:leader="dot" w:pos="9350"/>
            </w:tabs>
            <w:rPr>
              <w:rFonts w:eastAsiaTheme="minorEastAsia"/>
              <w:noProof/>
              <w:kern w:val="2"/>
              <w14:ligatures w14:val="standardContextual"/>
            </w:rPr>
          </w:pPr>
          <w:hyperlink w:anchor="_Toc182123744" w:history="1">
            <w:r w:rsidRPr="009D4EB0">
              <w:rPr>
                <w:rStyle w:val="Hyperlink"/>
                <w:noProof/>
              </w:rPr>
              <w:t>Create private DNS record for ingress controller</w:t>
            </w:r>
            <w:r>
              <w:rPr>
                <w:noProof/>
                <w:webHidden/>
              </w:rPr>
              <w:tab/>
            </w:r>
            <w:r>
              <w:rPr>
                <w:noProof/>
                <w:webHidden/>
              </w:rPr>
              <w:fldChar w:fldCharType="begin"/>
            </w:r>
            <w:r>
              <w:rPr>
                <w:noProof/>
                <w:webHidden/>
              </w:rPr>
              <w:instrText xml:space="preserve"> PAGEREF _Toc182123744 \h </w:instrText>
            </w:r>
            <w:r>
              <w:rPr>
                <w:noProof/>
                <w:webHidden/>
              </w:rPr>
            </w:r>
            <w:r>
              <w:rPr>
                <w:noProof/>
                <w:webHidden/>
              </w:rPr>
              <w:fldChar w:fldCharType="separate"/>
            </w:r>
            <w:r>
              <w:rPr>
                <w:noProof/>
                <w:webHidden/>
              </w:rPr>
              <w:t>60</w:t>
            </w:r>
            <w:r>
              <w:rPr>
                <w:noProof/>
                <w:webHidden/>
              </w:rPr>
              <w:fldChar w:fldCharType="end"/>
            </w:r>
          </w:hyperlink>
        </w:p>
        <w:p w14:paraId="79AE7DB4" w14:textId="6261583B" w:rsidR="00A06D60" w:rsidRDefault="00A06D60">
          <w:pPr>
            <w:pStyle w:val="TOC4"/>
            <w:tabs>
              <w:tab w:val="right" w:leader="dot" w:pos="9350"/>
            </w:tabs>
            <w:rPr>
              <w:rFonts w:eastAsiaTheme="minorEastAsia"/>
              <w:noProof/>
              <w:kern w:val="2"/>
              <w14:ligatures w14:val="standardContextual"/>
            </w:rPr>
          </w:pPr>
          <w:hyperlink w:anchor="_Toc182123745" w:history="1">
            <w:r w:rsidRPr="009D4EB0">
              <w:rPr>
                <w:rStyle w:val="Hyperlink"/>
                <w:noProof/>
              </w:rPr>
              <w:t>Create public DNS entry for App Gateway</w:t>
            </w:r>
            <w:r>
              <w:rPr>
                <w:noProof/>
                <w:webHidden/>
              </w:rPr>
              <w:tab/>
            </w:r>
            <w:r>
              <w:rPr>
                <w:noProof/>
                <w:webHidden/>
              </w:rPr>
              <w:fldChar w:fldCharType="begin"/>
            </w:r>
            <w:r>
              <w:rPr>
                <w:noProof/>
                <w:webHidden/>
              </w:rPr>
              <w:instrText xml:space="preserve"> PAGEREF _Toc182123745 \h </w:instrText>
            </w:r>
            <w:r>
              <w:rPr>
                <w:noProof/>
                <w:webHidden/>
              </w:rPr>
            </w:r>
            <w:r>
              <w:rPr>
                <w:noProof/>
                <w:webHidden/>
              </w:rPr>
              <w:fldChar w:fldCharType="separate"/>
            </w:r>
            <w:r>
              <w:rPr>
                <w:noProof/>
                <w:webHidden/>
              </w:rPr>
              <w:t>62</w:t>
            </w:r>
            <w:r>
              <w:rPr>
                <w:noProof/>
                <w:webHidden/>
              </w:rPr>
              <w:fldChar w:fldCharType="end"/>
            </w:r>
          </w:hyperlink>
        </w:p>
        <w:p w14:paraId="361960F2" w14:textId="060806D9" w:rsidR="00A06D60" w:rsidRDefault="00A06D60">
          <w:pPr>
            <w:pStyle w:val="TOC3"/>
            <w:tabs>
              <w:tab w:val="right" w:leader="dot" w:pos="9350"/>
            </w:tabs>
            <w:rPr>
              <w:rFonts w:eastAsiaTheme="minorEastAsia"/>
              <w:noProof/>
              <w:kern w:val="2"/>
              <w14:ligatures w14:val="standardContextual"/>
            </w:rPr>
          </w:pPr>
          <w:hyperlink w:anchor="_Toc182123746" w:history="1">
            <w:r w:rsidRPr="009D4EB0">
              <w:rPr>
                <w:rStyle w:val="Hyperlink"/>
                <w:noProof/>
              </w:rPr>
              <w:t>Validate Omniverse Kit App Streaming End Points via Swagger UI</w:t>
            </w:r>
            <w:r>
              <w:rPr>
                <w:noProof/>
                <w:webHidden/>
              </w:rPr>
              <w:tab/>
            </w:r>
            <w:r>
              <w:rPr>
                <w:noProof/>
                <w:webHidden/>
              </w:rPr>
              <w:fldChar w:fldCharType="begin"/>
            </w:r>
            <w:r>
              <w:rPr>
                <w:noProof/>
                <w:webHidden/>
              </w:rPr>
              <w:instrText xml:space="preserve"> PAGEREF _Toc182123746 \h </w:instrText>
            </w:r>
            <w:r>
              <w:rPr>
                <w:noProof/>
                <w:webHidden/>
              </w:rPr>
            </w:r>
            <w:r>
              <w:rPr>
                <w:noProof/>
                <w:webHidden/>
              </w:rPr>
              <w:fldChar w:fldCharType="separate"/>
            </w:r>
            <w:r>
              <w:rPr>
                <w:noProof/>
                <w:webHidden/>
              </w:rPr>
              <w:t>62</w:t>
            </w:r>
            <w:r>
              <w:rPr>
                <w:noProof/>
                <w:webHidden/>
              </w:rPr>
              <w:fldChar w:fldCharType="end"/>
            </w:r>
          </w:hyperlink>
        </w:p>
        <w:p w14:paraId="06A8F5D1" w14:textId="61BF64BF" w:rsidR="00A06D60" w:rsidRDefault="00A06D60">
          <w:pPr>
            <w:pStyle w:val="TOC2"/>
            <w:tabs>
              <w:tab w:val="right" w:leader="dot" w:pos="9350"/>
            </w:tabs>
            <w:rPr>
              <w:rFonts w:eastAsiaTheme="minorEastAsia"/>
              <w:noProof/>
              <w:kern w:val="2"/>
              <w14:ligatures w14:val="standardContextual"/>
            </w:rPr>
          </w:pPr>
          <w:hyperlink w:anchor="_Toc182123747" w:history="1">
            <w:r w:rsidRPr="009D4EB0">
              <w:rPr>
                <w:rStyle w:val="Hyperlink"/>
                <w:noProof/>
              </w:rPr>
              <w:t>ISV Web App deployment</w:t>
            </w:r>
            <w:r>
              <w:rPr>
                <w:noProof/>
                <w:webHidden/>
              </w:rPr>
              <w:tab/>
            </w:r>
            <w:r>
              <w:rPr>
                <w:noProof/>
                <w:webHidden/>
              </w:rPr>
              <w:fldChar w:fldCharType="begin"/>
            </w:r>
            <w:r>
              <w:rPr>
                <w:noProof/>
                <w:webHidden/>
              </w:rPr>
              <w:instrText xml:space="preserve"> PAGEREF _Toc182123747 \h </w:instrText>
            </w:r>
            <w:r>
              <w:rPr>
                <w:noProof/>
                <w:webHidden/>
              </w:rPr>
            </w:r>
            <w:r>
              <w:rPr>
                <w:noProof/>
                <w:webHidden/>
              </w:rPr>
              <w:fldChar w:fldCharType="separate"/>
            </w:r>
            <w:r>
              <w:rPr>
                <w:noProof/>
                <w:webHidden/>
              </w:rPr>
              <w:t>63</w:t>
            </w:r>
            <w:r>
              <w:rPr>
                <w:noProof/>
                <w:webHidden/>
              </w:rPr>
              <w:fldChar w:fldCharType="end"/>
            </w:r>
          </w:hyperlink>
        </w:p>
        <w:p w14:paraId="1AEAF47F" w14:textId="22AC589A" w:rsidR="00A06D60" w:rsidRDefault="00A06D60">
          <w:pPr>
            <w:pStyle w:val="TOC3"/>
            <w:tabs>
              <w:tab w:val="right" w:leader="dot" w:pos="9350"/>
            </w:tabs>
            <w:rPr>
              <w:rFonts w:eastAsiaTheme="minorEastAsia"/>
              <w:noProof/>
              <w:kern w:val="2"/>
              <w14:ligatures w14:val="standardContextual"/>
            </w:rPr>
          </w:pPr>
          <w:hyperlink w:anchor="_Toc182123748" w:history="1">
            <w:r w:rsidRPr="009D4EB0">
              <w:rPr>
                <w:rStyle w:val="Hyperlink"/>
                <w:noProof/>
              </w:rPr>
              <w:t>Deploying Web Client Application in Azure</w:t>
            </w:r>
            <w:r>
              <w:rPr>
                <w:noProof/>
                <w:webHidden/>
              </w:rPr>
              <w:tab/>
            </w:r>
            <w:r>
              <w:rPr>
                <w:noProof/>
                <w:webHidden/>
              </w:rPr>
              <w:fldChar w:fldCharType="begin"/>
            </w:r>
            <w:r>
              <w:rPr>
                <w:noProof/>
                <w:webHidden/>
              </w:rPr>
              <w:instrText xml:space="preserve"> PAGEREF _Toc182123748 \h </w:instrText>
            </w:r>
            <w:r>
              <w:rPr>
                <w:noProof/>
                <w:webHidden/>
              </w:rPr>
            </w:r>
            <w:r>
              <w:rPr>
                <w:noProof/>
                <w:webHidden/>
              </w:rPr>
              <w:fldChar w:fldCharType="separate"/>
            </w:r>
            <w:r>
              <w:rPr>
                <w:noProof/>
                <w:webHidden/>
              </w:rPr>
              <w:t>64</w:t>
            </w:r>
            <w:r>
              <w:rPr>
                <w:noProof/>
                <w:webHidden/>
              </w:rPr>
              <w:fldChar w:fldCharType="end"/>
            </w:r>
          </w:hyperlink>
        </w:p>
        <w:p w14:paraId="42B26E00" w14:textId="7DF3537C" w:rsidR="00A06D60" w:rsidRDefault="00A06D60">
          <w:pPr>
            <w:pStyle w:val="TOC3"/>
            <w:tabs>
              <w:tab w:val="right" w:leader="dot" w:pos="9350"/>
            </w:tabs>
            <w:rPr>
              <w:rFonts w:eastAsiaTheme="minorEastAsia"/>
              <w:noProof/>
              <w:kern w:val="2"/>
              <w14:ligatures w14:val="standardContextual"/>
            </w:rPr>
          </w:pPr>
          <w:hyperlink w:anchor="_Toc182123749" w:history="1">
            <w:r w:rsidRPr="009D4EB0">
              <w:rPr>
                <w:rStyle w:val="Hyperlink"/>
                <w:noProof/>
              </w:rPr>
              <w:t>Power BI React Component Configuration</w:t>
            </w:r>
            <w:r>
              <w:rPr>
                <w:noProof/>
                <w:webHidden/>
              </w:rPr>
              <w:tab/>
            </w:r>
            <w:r>
              <w:rPr>
                <w:noProof/>
                <w:webHidden/>
              </w:rPr>
              <w:fldChar w:fldCharType="begin"/>
            </w:r>
            <w:r>
              <w:rPr>
                <w:noProof/>
                <w:webHidden/>
              </w:rPr>
              <w:instrText xml:space="preserve"> PAGEREF _Toc182123749 \h </w:instrText>
            </w:r>
            <w:r>
              <w:rPr>
                <w:noProof/>
                <w:webHidden/>
              </w:rPr>
            </w:r>
            <w:r>
              <w:rPr>
                <w:noProof/>
                <w:webHidden/>
              </w:rPr>
              <w:fldChar w:fldCharType="separate"/>
            </w:r>
            <w:r>
              <w:rPr>
                <w:noProof/>
                <w:webHidden/>
              </w:rPr>
              <w:t>64</w:t>
            </w:r>
            <w:r>
              <w:rPr>
                <w:noProof/>
                <w:webHidden/>
              </w:rPr>
              <w:fldChar w:fldCharType="end"/>
            </w:r>
          </w:hyperlink>
        </w:p>
        <w:p w14:paraId="5232C2E0" w14:textId="1F397035" w:rsidR="00A06D60" w:rsidRDefault="00A06D60">
          <w:pPr>
            <w:pStyle w:val="TOC4"/>
            <w:tabs>
              <w:tab w:val="right" w:leader="dot" w:pos="9350"/>
            </w:tabs>
            <w:rPr>
              <w:rFonts w:eastAsiaTheme="minorEastAsia"/>
              <w:noProof/>
              <w:kern w:val="2"/>
              <w14:ligatures w14:val="standardContextual"/>
            </w:rPr>
          </w:pPr>
          <w:hyperlink w:anchor="_Toc182123750" w:history="1">
            <w:r w:rsidRPr="009D4EB0">
              <w:rPr>
                <w:rStyle w:val="Hyperlink"/>
                <w:noProof/>
              </w:rPr>
              <w:t>Azure Apps Registration</w:t>
            </w:r>
            <w:r>
              <w:rPr>
                <w:noProof/>
                <w:webHidden/>
              </w:rPr>
              <w:tab/>
            </w:r>
            <w:r>
              <w:rPr>
                <w:noProof/>
                <w:webHidden/>
              </w:rPr>
              <w:fldChar w:fldCharType="begin"/>
            </w:r>
            <w:r>
              <w:rPr>
                <w:noProof/>
                <w:webHidden/>
              </w:rPr>
              <w:instrText xml:space="preserve"> PAGEREF _Toc182123750 \h </w:instrText>
            </w:r>
            <w:r>
              <w:rPr>
                <w:noProof/>
                <w:webHidden/>
              </w:rPr>
            </w:r>
            <w:r>
              <w:rPr>
                <w:noProof/>
                <w:webHidden/>
              </w:rPr>
              <w:fldChar w:fldCharType="separate"/>
            </w:r>
            <w:r>
              <w:rPr>
                <w:noProof/>
                <w:webHidden/>
              </w:rPr>
              <w:t>64</w:t>
            </w:r>
            <w:r>
              <w:rPr>
                <w:noProof/>
                <w:webHidden/>
              </w:rPr>
              <w:fldChar w:fldCharType="end"/>
            </w:r>
          </w:hyperlink>
        </w:p>
        <w:p w14:paraId="006AF328" w14:textId="2488FEA5" w:rsidR="00A06D60" w:rsidRDefault="00A06D60">
          <w:pPr>
            <w:pStyle w:val="TOC4"/>
            <w:tabs>
              <w:tab w:val="right" w:leader="dot" w:pos="9350"/>
            </w:tabs>
            <w:rPr>
              <w:rFonts w:eastAsiaTheme="minorEastAsia"/>
              <w:noProof/>
              <w:kern w:val="2"/>
              <w14:ligatures w14:val="standardContextual"/>
            </w:rPr>
          </w:pPr>
          <w:hyperlink w:anchor="_Toc182123751" w:history="1">
            <w:r w:rsidRPr="009D4EB0">
              <w:rPr>
                <w:rStyle w:val="Hyperlink"/>
                <w:noProof/>
              </w:rPr>
              <w:t>Event Hubs</w:t>
            </w:r>
            <w:r>
              <w:rPr>
                <w:noProof/>
                <w:webHidden/>
              </w:rPr>
              <w:tab/>
            </w:r>
            <w:r>
              <w:rPr>
                <w:noProof/>
                <w:webHidden/>
              </w:rPr>
              <w:fldChar w:fldCharType="begin"/>
            </w:r>
            <w:r>
              <w:rPr>
                <w:noProof/>
                <w:webHidden/>
              </w:rPr>
              <w:instrText xml:space="preserve"> PAGEREF _Toc182123751 \h </w:instrText>
            </w:r>
            <w:r>
              <w:rPr>
                <w:noProof/>
                <w:webHidden/>
              </w:rPr>
            </w:r>
            <w:r>
              <w:rPr>
                <w:noProof/>
                <w:webHidden/>
              </w:rPr>
              <w:fldChar w:fldCharType="separate"/>
            </w:r>
            <w:r>
              <w:rPr>
                <w:noProof/>
                <w:webHidden/>
              </w:rPr>
              <w:t>64</w:t>
            </w:r>
            <w:r>
              <w:rPr>
                <w:noProof/>
                <w:webHidden/>
              </w:rPr>
              <w:fldChar w:fldCharType="end"/>
            </w:r>
          </w:hyperlink>
        </w:p>
        <w:p w14:paraId="21FEE89A" w14:textId="0EA5BD28" w:rsidR="00A06D60" w:rsidRDefault="00A06D60">
          <w:pPr>
            <w:pStyle w:val="TOC4"/>
            <w:tabs>
              <w:tab w:val="right" w:leader="dot" w:pos="9350"/>
            </w:tabs>
            <w:rPr>
              <w:rFonts w:eastAsiaTheme="minorEastAsia"/>
              <w:noProof/>
              <w:kern w:val="2"/>
              <w14:ligatures w14:val="standardContextual"/>
            </w:rPr>
          </w:pPr>
          <w:hyperlink w:anchor="_Toc182123752" w:history="1">
            <w:r w:rsidRPr="009D4EB0">
              <w:rPr>
                <w:rStyle w:val="Hyperlink"/>
                <w:noProof/>
              </w:rPr>
              <w:t>Power BI Workspace Settings</w:t>
            </w:r>
            <w:r>
              <w:rPr>
                <w:noProof/>
                <w:webHidden/>
              </w:rPr>
              <w:tab/>
            </w:r>
            <w:r>
              <w:rPr>
                <w:noProof/>
                <w:webHidden/>
              </w:rPr>
              <w:fldChar w:fldCharType="begin"/>
            </w:r>
            <w:r>
              <w:rPr>
                <w:noProof/>
                <w:webHidden/>
              </w:rPr>
              <w:instrText xml:space="preserve"> PAGEREF _Toc182123752 \h </w:instrText>
            </w:r>
            <w:r>
              <w:rPr>
                <w:noProof/>
                <w:webHidden/>
              </w:rPr>
            </w:r>
            <w:r>
              <w:rPr>
                <w:noProof/>
                <w:webHidden/>
              </w:rPr>
              <w:fldChar w:fldCharType="separate"/>
            </w:r>
            <w:r>
              <w:rPr>
                <w:noProof/>
                <w:webHidden/>
              </w:rPr>
              <w:t>65</w:t>
            </w:r>
            <w:r>
              <w:rPr>
                <w:noProof/>
                <w:webHidden/>
              </w:rPr>
              <w:fldChar w:fldCharType="end"/>
            </w:r>
          </w:hyperlink>
        </w:p>
        <w:p w14:paraId="4B2E0FB9" w14:textId="69796B1B" w:rsidR="00A06D60" w:rsidRDefault="00A06D60">
          <w:pPr>
            <w:pStyle w:val="TOC4"/>
            <w:tabs>
              <w:tab w:val="right" w:leader="dot" w:pos="9350"/>
            </w:tabs>
            <w:rPr>
              <w:rFonts w:eastAsiaTheme="minorEastAsia"/>
              <w:noProof/>
              <w:kern w:val="2"/>
              <w14:ligatures w14:val="standardContextual"/>
            </w:rPr>
          </w:pPr>
          <w:hyperlink w:anchor="_Toc182123753" w:history="1">
            <w:r w:rsidRPr="009D4EB0">
              <w:rPr>
                <w:rStyle w:val="Hyperlink"/>
                <w:noProof/>
              </w:rPr>
              <w:t>Power BI Data Connections</w:t>
            </w:r>
            <w:r>
              <w:rPr>
                <w:noProof/>
                <w:webHidden/>
              </w:rPr>
              <w:tab/>
            </w:r>
            <w:r>
              <w:rPr>
                <w:noProof/>
                <w:webHidden/>
              </w:rPr>
              <w:fldChar w:fldCharType="begin"/>
            </w:r>
            <w:r>
              <w:rPr>
                <w:noProof/>
                <w:webHidden/>
              </w:rPr>
              <w:instrText xml:space="preserve"> PAGEREF _Toc182123753 \h </w:instrText>
            </w:r>
            <w:r>
              <w:rPr>
                <w:noProof/>
                <w:webHidden/>
              </w:rPr>
            </w:r>
            <w:r>
              <w:rPr>
                <w:noProof/>
                <w:webHidden/>
              </w:rPr>
              <w:fldChar w:fldCharType="separate"/>
            </w:r>
            <w:r>
              <w:rPr>
                <w:noProof/>
                <w:webHidden/>
              </w:rPr>
              <w:t>65</w:t>
            </w:r>
            <w:r>
              <w:rPr>
                <w:noProof/>
                <w:webHidden/>
              </w:rPr>
              <w:fldChar w:fldCharType="end"/>
            </w:r>
          </w:hyperlink>
        </w:p>
        <w:p w14:paraId="411DFEE4" w14:textId="0ACC4A88" w:rsidR="00A06D60" w:rsidRDefault="00A06D60">
          <w:pPr>
            <w:pStyle w:val="TOC3"/>
            <w:tabs>
              <w:tab w:val="right" w:leader="dot" w:pos="9350"/>
            </w:tabs>
            <w:rPr>
              <w:rFonts w:eastAsiaTheme="minorEastAsia"/>
              <w:noProof/>
              <w:kern w:val="2"/>
              <w14:ligatures w14:val="standardContextual"/>
            </w:rPr>
          </w:pPr>
          <w:hyperlink w:anchor="_Toc182123754" w:history="1">
            <w:r w:rsidRPr="009D4EB0">
              <w:rPr>
                <w:rStyle w:val="Hyperlink"/>
                <w:noProof/>
              </w:rPr>
              <w:t>Event Hub React Component Configuration</w:t>
            </w:r>
            <w:r>
              <w:rPr>
                <w:noProof/>
                <w:webHidden/>
              </w:rPr>
              <w:tab/>
            </w:r>
            <w:r>
              <w:rPr>
                <w:noProof/>
                <w:webHidden/>
              </w:rPr>
              <w:fldChar w:fldCharType="begin"/>
            </w:r>
            <w:r>
              <w:rPr>
                <w:noProof/>
                <w:webHidden/>
              </w:rPr>
              <w:instrText xml:space="preserve"> PAGEREF _Toc182123754 \h </w:instrText>
            </w:r>
            <w:r>
              <w:rPr>
                <w:noProof/>
                <w:webHidden/>
              </w:rPr>
            </w:r>
            <w:r>
              <w:rPr>
                <w:noProof/>
                <w:webHidden/>
              </w:rPr>
              <w:fldChar w:fldCharType="separate"/>
            </w:r>
            <w:r>
              <w:rPr>
                <w:noProof/>
                <w:webHidden/>
              </w:rPr>
              <w:t>66</w:t>
            </w:r>
            <w:r>
              <w:rPr>
                <w:noProof/>
                <w:webHidden/>
              </w:rPr>
              <w:fldChar w:fldCharType="end"/>
            </w:r>
          </w:hyperlink>
        </w:p>
        <w:p w14:paraId="36C84858" w14:textId="00A0F749" w:rsidR="00A06D60" w:rsidRDefault="00A06D60">
          <w:pPr>
            <w:pStyle w:val="TOC3"/>
            <w:tabs>
              <w:tab w:val="right" w:leader="dot" w:pos="9350"/>
            </w:tabs>
            <w:rPr>
              <w:rFonts w:eastAsiaTheme="minorEastAsia"/>
              <w:noProof/>
              <w:kern w:val="2"/>
              <w14:ligatures w14:val="standardContextual"/>
            </w:rPr>
          </w:pPr>
          <w:hyperlink w:anchor="_Toc182123755" w:history="1">
            <w:r w:rsidRPr="009D4EB0">
              <w:rPr>
                <w:rStyle w:val="Hyperlink"/>
                <w:noProof/>
              </w:rPr>
              <w:t>3D Viewport React Component Configuration</w:t>
            </w:r>
            <w:r>
              <w:rPr>
                <w:noProof/>
                <w:webHidden/>
              </w:rPr>
              <w:tab/>
            </w:r>
            <w:r>
              <w:rPr>
                <w:noProof/>
                <w:webHidden/>
              </w:rPr>
              <w:fldChar w:fldCharType="begin"/>
            </w:r>
            <w:r>
              <w:rPr>
                <w:noProof/>
                <w:webHidden/>
              </w:rPr>
              <w:instrText xml:space="preserve"> PAGEREF _Toc182123755 \h </w:instrText>
            </w:r>
            <w:r>
              <w:rPr>
                <w:noProof/>
                <w:webHidden/>
              </w:rPr>
            </w:r>
            <w:r>
              <w:rPr>
                <w:noProof/>
                <w:webHidden/>
              </w:rPr>
              <w:fldChar w:fldCharType="separate"/>
            </w:r>
            <w:r>
              <w:rPr>
                <w:noProof/>
                <w:webHidden/>
              </w:rPr>
              <w:t>66</w:t>
            </w:r>
            <w:r>
              <w:rPr>
                <w:noProof/>
                <w:webHidden/>
              </w:rPr>
              <w:fldChar w:fldCharType="end"/>
            </w:r>
          </w:hyperlink>
        </w:p>
        <w:p w14:paraId="3C8C37CD" w14:textId="197B6146" w:rsidR="00A06D60" w:rsidRDefault="00A06D60">
          <w:pPr>
            <w:pStyle w:val="TOC3"/>
            <w:tabs>
              <w:tab w:val="right" w:leader="dot" w:pos="9350"/>
            </w:tabs>
            <w:rPr>
              <w:rFonts w:eastAsiaTheme="minorEastAsia"/>
              <w:noProof/>
              <w:kern w:val="2"/>
              <w14:ligatures w14:val="standardContextual"/>
            </w:rPr>
          </w:pPr>
          <w:hyperlink w:anchor="_Toc182123756" w:history="1">
            <w:r w:rsidRPr="009D4EB0">
              <w:rPr>
                <w:rStyle w:val="Hyperlink"/>
                <w:noProof/>
              </w:rPr>
              <w:t>Azure Static Web Application Deployment</w:t>
            </w:r>
            <w:r>
              <w:rPr>
                <w:noProof/>
                <w:webHidden/>
              </w:rPr>
              <w:tab/>
            </w:r>
            <w:r>
              <w:rPr>
                <w:noProof/>
                <w:webHidden/>
              </w:rPr>
              <w:fldChar w:fldCharType="begin"/>
            </w:r>
            <w:r>
              <w:rPr>
                <w:noProof/>
                <w:webHidden/>
              </w:rPr>
              <w:instrText xml:space="preserve"> PAGEREF _Toc182123756 \h </w:instrText>
            </w:r>
            <w:r>
              <w:rPr>
                <w:noProof/>
                <w:webHidden/>
              </w:rPr>
            </w:r>
            <w:r>
              <w:rPr>
                <w:noProof/>
                <w:webHidden/>
              </w:rPr>
              <w:fldChar w:fldCharType="separate"/>
            </w:r>
            <w:r>
              <w:rPr>
                <w:noProof/>
                <w:webHidden/>
              </w:rPr>
              <w:t>67</w:t>
            </w:r>
            <w:r>
              <w:rPr>
                <w:noProof/>
                <w:webHidden/>
              </w:rPr>
              <w:fldChar w:fldCharType="end"/>
            </w:r>
          </w:hyperlink>
        </w:p>
        <w:p w14:paraId="6A459986" w14:textId="0B6F3749" w:rsidR="00A06D60" w:rsidRDefault="00A06D60">
          <w:pPr>
            <w:pStyle w:val="TOC4"/>
            <w:tabs>
              <w:tab w:val="right" w:leader="dot" w:pos="9350"/>
            </w:tabs>
            <w:rPr>
              <w:rFonts w:eastAsiaTheme="minorEastAsia"/>
              <w:noProof/>
              <w:kern w:val="2"/>
              <w14:ligatures w14:val="standardContextual"/>
            </w:rPr>
          </w:pPr>
          <w:hyperlink w:anchor="_Toc182123757" w:history="1">
            <w:r w:rsidRPr="009D4EB0">
              <w:rPr>
                <w:rStyle w:val="Hyperlink"/>
                <w:noProof/>
              </w:rPr>
              <w:t>Deploying a React App to Azure Static Web Apps using Azure Portal</w:t>
            </w:r>
            <w:r>
              <w:rPr>
                <w:noProof/>
                <w:webHidden/>
              </w:rPr>
              <w:tab/>
            </w:r>
            <w:r>
              <w:rPr>
                <w:noProof/>
                <w:webHidden/>
              </w:rPr>
              <w:fldChar w:fldCharType="begin"/>
            </w:r>
            <w:r>
              <w:rPr>
                <w:noProof/>
                <w:webHidden/>
              </w:rPr>
              <w:instrText xml:space="preserve"> PAGEREF _Toc182123757 \h </w:instrText>
            </w:r>
            <w:r>
              <w:rPr>
                <w:noProof/>
                <w:webHidden/>
              </w:rPr>
            </w:r>
            <w:r>
              <w:rPr>
                <w:noProof/>
                <w:webHidden/>
              </w:rPr>
              <w:fldChar w:fldCharType="separate"/>
            </w:r>
            <w:r>
              <w:rPr>
                <w:noProof/>
                <w:webHidden/>
              </w:rPr>
              <w:t>67</w:t>
            </w:r>
            <w:r>
              <w:rPr>
                <w:noProof/>
                <w:webHidden/>
              </w:rPr>
              <w:fldChar w:fldCharType="end"/>
            </w:r>
          </w:hyperlink>
        </w:p>
        <w:p w14:paraId="0B1F92A8" w14:textId="603FFD4D" w:rsidR="00A06D60" w:rsidRDefault="00A06D60">
          <w:pPr>
            <w:pStyle w:val="TOC5"/>
            <w:tabs>
              <w:tab w:val="right" w:leader="dot" w:pos="9350"/>
            </w:tabs>
            <w:rPr>
              <w:rFonts w:eastAsiaTheme="minorEastAsia"/>
              <w:noProof/>
              <w:kern w:val="2"/>
              <w14:ligatures w14:val="standardContextual"/>
            </w:rPr>
          </w:pPr>
          <w:hyperlink w:anchor="_Toc182123758" w:history="1">
            <w:r w:rsidRPr="009D4EB0">
              <w:rPr>
                <w:rStyle w:val="Hyperlink"/>
                <w:noProof/>
              </w:rPr>
              <w:t>Create a New Azure Static Web App</w:t>
            </w:r>
            <w:r>
              <w:rPr>
                <w:noProof/>
                <w:webHidden/>
              </w:rPr>
              <w:tab/>
            </w:r>
            <w:r>
              <w:rPr>
                <w:noProof/>
                <w:webHidden/>
              </w:rPr>
              <w:fldChar w:fldCharType="begin"/>
            </w:r>
            <w:r>
              <w:rPr>
                <w:noProof/>
                <w:webHidden/>
              </w:rPr>
              <w:instrText xml:space="preserve"> PAGEREF _Toc182123758 \h </w:instrText>
            </w:r>
            <w:r>
              <w:rPr>
                <w:noProof/>
                <w:webHidden/>
              </w:rPr>
            </w:r>
            <w:r>
              <w:rPr>
                <w:noProof/>
                <w:webHidden/>
              </w:rPr>
              <w:fldChar w:fldCharType="separate"/>
            </w:r>
            <w:r>
              <w:rPr>
                <w:noProof/>
                <w:webHidden/>
              </w:rPr>
              <w:t>67</w:t>
            </w:r>
            <w:r>
              <w:rPr>
                <w:noProof/>
                <w:webHidden/>
              </w:rPr>
              <w:fldChar w:fldCharType="end"/>
            </w:r>
          </w:hyperlink>
        </w:p>
        <w:p w14:paraId="5549FCDD" w14:textId="5C6A7328" w:rsidR="00A06D60" w:rsidRDefault="00A06D60">
          <w:pPr>
            <w:pStyle w:val="TOC5"/>
            <w:tabs>
              <w:tab w:val="right" w:leader="dot" w:pos="9350"/>
            </w:tabs>
            <w:rPr>
              <w:rFonts w:eastAsiaTheme="minorEastAsia"/>
              <w:noProof/>
              <w:kern w:val="2"/>
              <w14:ligatures w14:val="standardContextual"/>
            </w:rPr>
          </w:pPr>
          <w:hyperlink w:anchor="_Toc182123759" w:history="1">
            <w:r w:rsidRPr="009D4EB0">
              <w:rPr>
                <w:rStyle w:val="Hyperlink"/>
                <w:noProof/>
              </w:rPr>
              <w:t>Configure the Static Web App</w:t>
            </w:r>
            <w:r>
              <w:rPr>
                <w:noProof/>
                <w:webHidden/>
              </w:rPr>
              <w:tab/>
            </w:r>
            <w:r>
              <w:rPr>
                <w:noProof/>
                <w:webHidden/>
              </w:rPr>
              <w:fldChar w:fldCharType="begin"/>
            </w:r>
            <w:r>
              <w:rPr>
                <w:noProof/>
                <w:webHidden/>
              </w:rPr>
              <w:instrText xml:space="preserve"> PAGEREF _Toc182123759 \h </w:instrText>
            </w:r>
            <w:r>
              <w:rPr>
                <w:noProof/>
                <w:webHidden/>
              </w:rPr>
            </w:r>
            <w:r>
              <w:rPr>
                <w:noProof/>
                <w:webHidden/>
              </w:rPr>
              <w:fldChar w:fldCharType="separate"/>
            </w:r>
            <w:r>
              <w:rPr>
                <w:noProof/>
                <w:webHidden/>
              </w:rPr>
              <w:t>67</w:t>
            </w:r>
            <w:r>
              <w:rPr>
                <w:noProof/>
                <w:webHidden/>
              </w:rPr>
              <w:fldChar w:fldCharType="end"/>
            </w:r>
          </w:hyperlink>
        </w:p>
        <w:p w14:paraId="12768F37" w14:textId="5ACCD756" w:rsidR="00A06D60" w:rsidRDefault="00A06D60">
          <w:pPr>
            <w:pStyle w:val="TOC5"/>
            <w:tabs>
              <w:tab w:val="right" w:leader="dot" w:pos="9350"/>
            </w:tabs>
            <w:rPr>
              <w:rFonts w:eastAsiaTheme="minorEastAsia"/>
              <w:noProof/>
              <w:kern w:val="2"/>
              <w14:ligatures w14:val="standardContextual"/>
            </w:rPr>
          </w:pPr>
          <w:hyperlink w:anchor="_Toc182123760" w:history="1">
            <w:r w:rsidRPr="009D4EB0">
              <w:rPr>
                <w:rStyle w:val="Hyperlink"/>
                <w:noProof/>
              </w:rPr>
              <w:t>Deploy Your React App</w:t>
            </w:r>
            <w:r>
              <w:rPr>
                <w:noProof/>
                <w:webHidden/>
              </w:rPr>
              <w:tab/>
            </w:r>
            <w:r>
              <w:rPr>
                <w:noProof/>
                <w:webHidden/>
              </w:rPr>
              <w:fldChar w:fldCharType="begin"/>
            </w:r>
            <w:r>
              <w:rPr>
                <w:noProof/>
                <w:webHidden/>
              </w:rPr>
              <w:instrText xml:space="preserve"> PAGEREF _Toc182123760 \h </w:instrText>
            </w:r>
            <w:r>
              <w:rPr>
                <w:noProof/>
                <w:webHidden/>
              </w:rPr>
            </w:r>
            <w:r>
              <w:rPr>
                <w:noProof/>
                <w:webHidden/>
              </w:rPr>
              <w:fldChar w:fldCharType="separate"/>
            </w:r>
            <w:r>
              <w:rPr>
                <w:noProof/>
                <w:webHidden/>
              </w:rPr>
              <w:t>67</w:t>
            </w:r>
            <w:r>
              <w:rPr>
                <w:noProof/>
                <w:webHidden/>
              </w:rPr>
              <w:fldChar w:fldCharType="end"/>
            </w:r>
          </w:hyperlink>
        </w:p>
        <w:p w14:paraId="6960FE28" w14:textId="705D2E36" w:rsidR="00A06D60" w:rsidRDefault="00A06D60">
          <w:pPr>
            <w:pStyle w:val="TOC5"/>
            <w:tabs>
              <w:tab w:val="right" w:leader="dot" w:pos="9350"/>
            </w:tabs>
            <w:rPr>
              <w:rFonts w:eastAsiaTheme="minorEastAsia"/>
              <w:noProof/>
              <w:kern w:val="2"/>
              <w14:ligatures w14:val="standardContextual"/>
            </w:rPr>
          </w:pPr>
          <w:hyperlink w:anchor="_Toc182123761" w:history="1">
            <w:r w:rsidRPr="009D4EB0">
              <w:rPr>
                <w:rStyle w:val="Hyperlink"/>
                <w:noProof/>
              </w:rPr>
              <w:t>Verify the Deployment</w:t>
            </w:r>
            <w:r>
              <w:rPr>
                <w:noProof/>
                <w:webHidden/>
              </w:rPr>
              <w:tab/>
            </w:r>
            <w:r>
              <w:rPr>
                <w:noProof/>
                <w:webHidden/>
              </w:rPr>
              <w:fldChar w:fldCharType="begin"/>
            </w:r>
            <w:r>
              <w:rPr>
                <w:noProof/>
                <w:webHidden/>
              </w:rPr>
              <w:instrText xml:space="preserve"> PAGEREF _Toc182123761 \h </w:instrText>
            </w:r>
            <w:r>
              <w:rPr>
                <w:noProof/>
                <w:webHidden/>
              </w:rPr>
            </w:r>
            <w:r>
              <w:rPr>
                <w:noProof/>
                <w:webHidden/>
              </w:rPr>
              <w:fldChar w:fldCharType="separate"/>
            </w:r>
            <w:r>
              <w:rPr>
                <w:noProof/>
                <w:webHidden/>
              </w:rPr>
              <w:t>67</w:t>
            </w:r>
            <w:r>
              <w:rPr>
                <w:noProof/>
                <w:webHidden/>
              </w:rPr>
              <w:fldChar w:fldCharType="end"/>
            </w:r>
          </w:hyperlink>
        </w:p>
        <w:p w14:paraId="490321D1" w14:textId="3C5C4A1B" w:rsidR="00A06D60" w:rsidRDefault="00A06D60">
          <w:pPr>
            <w:pStyle w:val="TOC2"/>
            <w:tabs>
              <w:tab w:val="right" w:leader="dot" w:pos="9350"/>
            </w:tabs>
            <w:rPr>
              <w:rFonts w:eastAsiaTheme="minorEastAsia"/>
              <w:noProof/>
              <w:kern w:val="2"/>
              <w14:ligatures w14:val="standardContextual"/>
            </w:rPr>
          </w:pPr>
          <w:hyperlink w:anchor="_Toc182123762" w:history="1">
            <w:r w:rsidRPr="009D4EB0">
              <w:rPr>
                <w:rStyle w:val="Hyperlink"/>
                <w:noProof/>
              </w:rPr>
              <w:t>Final End-to-End Validation (Raj/Rajesh/David/Drew/Rama/Paul)</w:t>
            </w:r>
            <w:r>
              <w:rPr>
                <w:noProof/>
                <w:webHidden/>
              </w:rPr>
              <w:tab/>
            </w:r>
            <w:r>
              <w:rPr>
                <w:noProof/>
                <w:webHidden/>
              </w:rPr>
              <w:fldChar w:fldCharType="begin"/>
            </w:r>
            <w:r>
              <w:rPr>
                <w:noProof/>
                <w:webHidden/>
              </w:rPr>
              <w:instrText xml:space="preserve"> PAGEREF _Toc182123762 \h </w:instrText>
            </w:r>
            <w:r>
              <w:rPr>
                <w:noProof/>
                <w:webHidden/>
              </w:rPr>
            </w:r>
            <w:r>
              <w:rPr>
                <w:noProof/>
                <w:webHidden/>
              </w:rPr>
              <w:fldChar w:fldCharType="separate"/>
            </w:r>
            <w:r>
              <w:rPr>
                <w:noProof/>
                <w:webHidden/>
              </w:rPr>
              <w:t>68</w:t>
            </w:r>
            <w:r>
              <w:rPr>
                <w:noProof/>
                <w:webHidden/>
              </w:rPr>
              <w:fldChar w:fldCharType="end"/>
            </w:r>
          </w:hyperlink>
        </w:p>
        <w:p w14:paraId="18352E3D" w14:textId="3CA9C73F" w:rsidR="00A06D60" w:rsidRDefault="00A06D60">
          <w:pPr>
            <w:pStyle w:val="TOC3"/>
            <w:tabs>
              <w:tab w:val="right" w:leader="dot" w:pos="9350"/>
            </w:tabs>
            <w:rPr>
              <w:rFonts w:eastAsiaTheme="minorEastAsia"/>
              <w:noProof/>
              <w:kern w:val="2"/>
              <w14:ligatures w14:val="standardContextual"/>
            </w:rPr>
          </w:pPr>
          <w:hyperlink w:anchor="_Toc182123763" w:history="1">
            <w:r w:rsidRPr="009D4EB0">
              <w:rPr>
                <w:rStyle w:val="Hyperlink"/>
                <w:noProof/>
              </w:rPr>
              <w:t>3D Viewer Component</w:t>
            </w:r>
            <w:r>
              <w:rPr>
                <w:noProof/>
                <w:webHidden/>
              </w:rPr>
              <w:tab/>
            </w:r>
            <w:r>
              <w:rPr>
                <w:noProof/>
                <w:webHidden/>
              </w:rPr>
              <w:fldChar w:fldCharType="begin"/>
            </w:r>
            <w:r>
              <w:rPr>
                <w:noProof/>
                <w:webHidden/>
              </w:rPr>
              <w:instrText xml:space="preserve"> PAGEREF _Toc182123763 \h </w:instrText>
            </w:r>
            <w:r>
              <w:rPr>
                <w:noProof/>
                <w:webHidden/>
              </w:rPr>
            </w:r>
            <w:r>
              <w:rPr>
                <w:noProof/>
                <w:webHidden/>
              </w:rPr>
              <w:fldChar w:fldCharType="separate"/>
            </w:r>
            <w:r>
              <w:rPr>
                <w:noProof/>
                <w:webHidden/>
              </w:rPr>
              <w:t>68</w:t>
            </w:r>
            <w:r>
              <w:rPr>
                <w:noProof/>
                <w:webHidden/>
              </w:rPr>
              <w:fldChar w:fldCharType="end"/>
            </w:r>
          </w:hyperlink>
        </w:p>
        <w:p w14:paraId="4B3B8F6F" w14:textId="155F2004" w:rsidR="00A06D60" w:rsidRDefault="00A06D60">
          <w:pPr>
            <w:pStyle w:val="TOC3"/>
            <w:tabs>
              <w:tab w:val="right" w:leader="dot" w:pos="9350"/>
            </w:tabs>
            <w:rPr>
              <w:rFonts w:eastAsiaTheme="minorEastAsia"/>
              <w:noProof/>
              <w:kern w:val="2"/>
              <w14:ligatures w14:val="standardContextual"/>
            </w:rPr>
          </w:pPr>
          <w:hyperlink w:anchor="_Toc182123764" w:history="1">
            <w:r w:rsidRPr="009D4EB0">
              <w:rPr>
                <w:rStyle w:val="Hyperlink"/>
                <w:noProof/>
              </w:rPr>
              <w:t>Power BI Component (Drew)</w:t>
            </w:r>
            <w:r>
              <w:rPr>
                <w:noProof/>
                <w:webHidden/>
              </w:rPr>
              <w:tab/>
            </w:r>
            <w:r>
              <w:rPr>
                <w:noProof/>
                <w:webHidden/>
              </w:rPr>
              <w:fldChar w:fldCharType="begin"/>
            </w:r>
            <w:r>
              <w:rPr>
                <w:noProof/>
                <w:webHidden/>
              </w:rPr>
              <w:instrText xml:space="preserve"> PAGEREF _Toc182123764 \h </w:instrText>
            </w:r>
            <w:r>
              <w:rPr>
                <w:noProof/>
                <w:webHidden/>
              </w:rPr>
            </w:r>
            <w:r>
              <w:rPr>
                <w:noProof/>
                <w:webHidden/>
              </w:rPr>
              <w:fldChar w:fldCharType="separate"/>
            </w:r>
            <w:r>
              <w:rPr>
                <w:noProof/>
                <w:webHidden/>
              </w:rPr>
              <w:t>68</w:t>
            </w:r>
            <w:r>
              <w:rPr>
                <w:noProof/>
                <w:webHidden/>
              </w:rPr>
              <w:fldChar w:fldCharType="end"/>
            </w:r>
          </w:hyperlink>
        </w:p>
        <w:p w14:paraId="46FA74C8" w14:textId="66E6FF64" w:rsidR="00A06D60" w:rsidRDefault="00A06D60">
          <w:pPr>
            <w:pStyle w:val="TOC3"/>
            <w:tabs>
              <w:tab w:val="right" w:leader="dot" w:pos="9350"/>
            </w:tabs>
            <w:rPr>
              <w:rFonts w:eastAsiaTheme="minorEastAsia"/>
              <w:noProof/>
              <w:kern w:val="2"/>
              <w14:ligatures w14:val="standardContextual"/>
            </w:rPr>
          </w:pPr>
          <w:hyperlink w:anchor="_Toc182123765" w:history="1">
            <w:r w:rsidRPr="009D4EB0">
              <w:rPr>
                <w:rStyle w:val="Hyperlink"/>
                <w:noProof/>
              </w:rPr>
              <w:t>Validation of Complete ISV Web App Deployment (MSFT)</w:t>
            </w:r>
            <w:r>
              <w:rPr>
                <w:noProof/>
                <w:webHidden/>
              </w:rPr>
              <w:tab/>
            </w:r>
            <w:r>
              <w:rPr>
                <w:noProof/>
                <w:webHidden/>
              </w:rPr>
              <w:fldChar w:fldCharType="begin"/>
            </w:r>
            <w:r>
              <w:rPr>
                <w:noProof/>
                <w:webHidden/>
              </w:rPr>
              <w:instrText xml:space="preserve"> PAGEREF _Toc182123765 \h </w:instrText>
            </w:r>
            <w:r>
              <w:rPr>
                <w:noProof/>
                <w:webHidden/>
              </w:rPr>
            </w:r>
            <w:r>
              <w:rPr>
                <w:noProof/>
                <w:webHidden/>
              </w:rPr>
              <w:fldChar w:fldCharType="separate"/>
            </w:r>
            <w:r>
              <w:rPr>
                <w:noProof/>
                <w:webHidden/>
              </w:rPr>
              <w:t>68</w:t>
            </w:r>
            <w:r>
              <w:rPr>
                <w:noProof/>
                <w:webHidden/>
              </w:rPr>
              <w:fldChar w:fldCharType="end"/>
            </w:r>
          </w:hyperlink>
        </w:p>
        <w:p w14:paraId="7BBDC0EB" w14:textId="115F063C" w:rsidR="27A869FA" w:rsidRDefault="00A06D60" w:rsidP="266BF17D">
          <w:pPr>
            <w:pStyle w:val="TOC2"/>
            <w:tabs>
              <w:tab w:val="right" w:leader="dot" w:pos="9345"/>
            </w:tabs>
            <w:rPr>
              <w:rStyle w:val="Hyperlink"/>
            </w:rPr>
          </w:pPr>
          <w:r>
            <w:fldChar w:fldCharType="end"/>
          </w:r>
        </w:p>
      </w:sdtContent>
    </w:sdt>
    <w:p w14:paraId="4DECF97C" w14:textId="1B76B99E" w:rsidR="00DD0870" w:rsidRPr="00607A75" w:rsidRDefault="00DD0870" w:rsidP="34540535">
      <w:pPr>
        <w:pStyle w:val="TOC3"/>
        <w:tabs>
          <w:tab w:val="right" w:leader="dot" w:pos="9345"/>
        </w:tabs>
        <w:rPr>
          <w:rStyle w:val="Hyperlink"/>
          <w:noProof/>
          <w:kern w:val="2"/>
        </w:rPr>
      </w:pPr>
    </w:p>
    <w:p w14:paraId="77D8788C" w14:textId="172BE2B1" w:rsidR="3B91CBFE" w:rsidRDefault="3B91CBFE" w:rsidP="3B91CBFE">
      <w:pPr>
        <w:pStyle w:val="TOC3"/>
        <w:tabs>
          <w:tab w:val="right" w:leader="dot" w:pos="9345"/>
        </w:tabs>
        <w:rPr>
          <w:rStyle w:val="Hyperlink"/>
        </w:rPr>
      </w:pPr>
    </w:p>
    <w:p w14:paraId="19F3A08F" w14:textId="50884B17" w:rsidR="20BA311C" w:rsidRDefault="20BA311C" w:rsidP="20BA311C">
      <w:pPr>
        <w:pStyle w:val="TOC3"/>
        <w:tabs>
          <w:tab w:val="right" w:leader="dot" w:pos="9345"/>
        </w:tabs>
        <w:rPr>
          <w:rStyle w:val="Hyperlink"/>
        </w:rPr>
      </w:pPr>
    </w:p>
    <w:p w14:paraId="3F70E500" w14:textId="5AF73992" w:rsidR="00464906" w:rsidRDefault="00464906" w:rsidP="46AAD008">
      <w:pPr>
        <w:pStyle w:val="TOC3"/>
        <w:tabs>
          <w:tab w:val="right" w:leader="dot" w:pos="9345"/>
        </w:tabs>
        <w:rPr>
          <w:rStyle w:val="Hyperlink"/>
          <w:kern w:val="2"/>
        </w:rPr>
      </w:pPr>
    </w:p>
    <w:p w14:paraId="6679E2B8" w14:textId="58F100BA" w:rsidR="649E9BBF" w:rsidRDefault="649E9BBF" w:rsidP="649E9BBF">
      <w:pPr>
        <w:pStyle w:val="TOC3"/>
        <w:tabs>
          <w:tab w:val="right" w:leader="dot" w:pos="9345"/>
        </w:tabs>
        <w:rPr>
          <w:rStyle w:val="Hyperlink"/>
        </w:rPr>
      </w:pPr>
    </w:p>
    <w:p w14:paraId="0FA91447" w14:textId="210A1943" w:rsidR="003B4135" w:rsidRDefault="003B4135"/>
    <w:p w14:paraId="60358052" w14:textId="0E29522F" w:rsidR="00881B8C" w:rsidRDefault="00881B8C" w:rsidP="0064650D">
      <w:pPr>
        <w:pStyle w:val="TOC1"/>
        <w:tabs>
          <w:tab w:val="right" w:leader="dot" w:pos="9350"/>
        </w:tabs>
        <w:rPr>
          <w:rStyle w:val="Hyperlink"/>
          <w:kern w:val="2"/>
        </w:rPr>
      </w:pPr>
    </w:p>
    <w:p w14:paraId="2BCC8800" w14:textId="693E3BA3" w:rsidR="005D2B11" w:rsidRDefault="005D2B11" w:rsidP="00881B8C">
      <w:pPr>
        <w:pStyle w:val="TOC1"/>
        <w:tabs>
          <w:tab w:val="right" w:leader="dot" w:pos="9350"/>
        </w:tabs>
        <w:rPr>
          <w:rStyle w:val="Hyperlink"/>
          <w:kern w:val="2"/>
        </w:rPr>
      </w:pPr>
    </w:p>
    <w:p w14:paraId="045AC2E6" w14:textId="435AA349" w:rsidR="005D2B11" w:rsidRDefault="005D2B11"/>
    <w:p w14:paraId="192C7A94" w14:textId="5A0072E1" w:rsidR="00E31CB2" w:rsidRDefault="00E31CB2">
      <w:pPr>
        <w:rPr>
          <w:rFonts w:asciiTheme="majorHAnsi" w:eastAsiaTheme="majorEastAsia" w:hAnsiTheme="majorHAnsi" w:cstheme="majorBidi"/>
          <w:color w:val="0F4761" w:themeColor="accent1" w:themeShade="BF"/>
          <w:sz w:val="40"/>
          <w:szCs w:val="40"/>
        </w:rPr>
      </w:pPr>
      <w:r>
        <w:br w:type="page"/>
      </w:r>
    </w:p>
    <w:p w14:paraId="2E7303FD" w14:textId="038DD827" w:rsidR="0039137A" w:rsidRPr="00AF460F" w:rsidRDefault="050738C3" w:rsidP="00CE7C22">
      <w:pPr>
        <w:pStyle w:val="Heading2"/>
      </w:pPr>
      <w:bookmarkStart w:id="1" w:name="_Toc737752259"/>
      <w:bookmarkStart w:id="2" w:name="_Toc182123693"/>
      <w:r>
        <w:t>Contoso [Insert Industry Use Case] Overview</w:t>
      </w:r>
      <w:r w:rsidR="620711E6">
        <w:t xml:space="preserve"> (</w:t>
      </w:r>
      <w:bookmarkStart w:id="3" w:name="_Hlk181109010"/>
      <w:r w:rsidR="620711E6">
        <w:t>Shashi/</w:t>
      </w:r>
      <w:bookmarkEnd w:id="1"/>
      <w:r w:rsidR="684C37CE">
        <w:t>Aaron/</w:t>
      </w:r>
      <w:r w:rsidR="61FED7B4">
        <w:t>Ganesh/James/Felipe/Martin</w:t>
      </w:r>
      <w:r w:rsidR="076797B2">
        <w:t>/Raj</w:t>
      </w:r>
      <w:bookmarkEnd w:id="3"/>
      <w:r w:rsidR="3B4F14C0">
        <w:t>)</w:t>
      </w:r>
      <w:bookmarkEnd w:id="2"/>
    </w:p>
    <w:p w14:paraId="1730D692" w14:textId="4FA59CF4" w:rsidR="135596C8" w:rsidRDefault="0CA53B9E">
      <w:r>
        <w:rPr>
          <w:noProof/>
        </w:rPr>
        <w:drawing>
          <wp:inline distT="0" distB="0" distL="0" distR="0" wp14:anchorId="2F281B1B" wp14:editId="5AEFB17A">
            <wp:extent cx="5943600" cy="3124200"/>
            <wp:effectExtent l="0" t="0" r="0" b="0"/>
            <wp:docPr id="9211539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53928"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p>
    <w:p w14:paraId="14F9E5A7" w14:textId="61ABAB91" w:rsidR="542B32A6" w:rsidRDefault="542B32A6" w:rsidP="1DD50430">
      <w:r>
        <w:t>Hook = Business Value Impact – motivate Developers</w:t>
      </w:r>
      <w:r w:rsidR="14580BBC">
        <w:t xml:space="preserve"> (let’s capture the value broad enough incl IoT but captures production data)</w:t>
      </w:r>
    </w:p>
    <w:p w14:paraId="352C02DA" w14:textId="0D2230FF" w:rsidR="525D6F48" w:rsidRDefault="525D6F48" w:rsidP="006E328D">
      <w:pPr>
        <w:pStyle w:val="ListParagraph"/>
        <w:numPr>
          <w:ilvl w:val="0"/>
          <w:numId w:val="38"/>
        </w:numPr>
      </w:pPr>
      <w:commentRangeStart w:id="4"/>
      <w:commentRangeStart w:id="5"/>
      <w:r>
        <w:t>Industries are concentrating their SMEs to central locations, where they are being asked more than ever to give expert guidance to sites around the world.</w:t>
      </w:r>
      <w:commentRangeEnd w:id="4"/>
      <w:r>
        <w:rPr>
          <w:rStyle w:val="CommentReference"/>
        </w:rPr>
        <w:commentReference w:id="4"/>
      </w:r>
      <w:commentRangeEnd w:id="5"/>
      <w:r w:rsidR="52D0ED7E">
        <w:rPr>
          <w:rStyle w:val="CommentReference"/>
        </w:rPr>
        <w:commentReference w:id="5"/>
      </w:r>
      <w:r>
        <w:t xml:space="preserve"> The combination of real</w:t>
      </w:r>
      <w:r w:rsidR="743C30D7">
        <w:t>-</w:t>
      </w:r>
      <w:r>
        <w:t xml:space="preserve">time machine data, </w:t>
      </w:r>
      <w:r w:rsidR="04EE66FD">
        <w:t>in</w:t>
      </w:r>
      <w:r>
        <w:t xml:space="preserve"> </w:t>
      </w:r>
      <w:r w:rsidR="04EE66FD">
        <w:t>context and overlaid on</w:t>
      </w:r>
      <w:r w:rsidR="52D0ED7E">
        <w:t xml:space="preserve"> </w:t>
      </w:r>
      <w:r w:rsidR="486688F5">
        <w:t>3D visualizations, means can gain situational awareness and react faster than ever.</w:t>
      </w:r>
    </w:p>
    <w:p w14:paraId="6DFE9E52" w14:textId="4C0D6720" w:rsidR="6E3FFC40" w:rsidRDefault="6E3FFC40" w:rsidP="006E328D">
      <w:pPr>
        <w:pStyle w:val="ListParagraph"/>
        <w:numPr>
          <w:ilvl w:val="0"/>
          <w:numId w:val="38"/>
        </w:numPr>
      </w:pPr>
      <w:r>
        <w:t>Industries are migrating toward a 3D centric workflow</w:t>
      </w:r>
    </w:p>
    <w:p w14:paraId="4799108E" w14:textId="05D4FA01" w:rsidR="6E3FFC40" w:rsidRDefault="6E3FFC40" w:rsidP="006E328D">
      <w:pPr>
        <w:pStyle w:val="ListParagraph"/>
        <w:numPr>
          <w:ilvl w:val="1"/>
          <w:numId w:val="38"/>
        </w:numPr>
      </w:pPr>
      <w:r>
        <w:t>Attrition of experts</w:t>
      </w:r>
    </w:p>
    <w:p w14:paraId="7EDDA585" w14:textId="5AD0CBE1" w:rsidR="6E3FFC40" w:rsidRDefault="6E3FFC40" w:rsidP="006E328D">
      <w:pPr>
        <w:pStyle w:val="ListParagraph"/>
        <w:numPr>
          <w:ilvl w:val="1"/>
          <w:numId w:val="38"/>
        </w:numPr>
      </w:pPr>
      <w:r>
        <w:t xml:space="preserve">Data vs information </w:t>
      </w:r>
    </w:p>
    <w:p w14:paraId="3132EEB5" w14:textId="1AC26A93" w:rsidR="4C7FE528" w:rsidRDefault="6E3FFC40" w:rsidP="006E328D">
      <w:pPr>
        <w:pStyle w:val="ListParagraph"/>
        <w:numPr>
          <w:ilvl w:val="1"/>
          <w:numId w:val="38"/>
        </w:numPr>
      </w:pPr>
      <w:r>
        <w:t>...</w:t>
      </w:r>
    </w:p>
    <w:p w14:paraId="5EB411C6" w14:textId="1E808489" w:rsidR="6E3FFC40" w:rsidRDefault="6E3FFC40" w:rsidP="006E328D">
      <w:pPr>
        <w:pStyle w:val="ListParagraph"/>
        <w:numPr>
          <w:ilvl w:val="0"/>
          <w:numId w:val="38"/>
        </w:numPr>
      </w:pPr>
      <w:r>
        <w:t>3D centric workflows allow industries to quickly navigate to areas of interest, discovery issues, concerns, etc., and perform analysis, mitigation</w:t>
      </w:r>
    </w:p>
    <w:p w14:paraId="080F0B74" w14:textId="3F722AC9" w:rsidR="103C4388" w:rsidRDefault="103C4388" w:rsidP="006E328D">
      <w:pPr>
        <w:pStyle w:val="ListParagraph"/>
        <w:numPr>
          <w:ilvl w:val="0"/>
          <w:numId w:val="38"/>
        </w:numPr>
      </w:pPr>
      <w:r>
        <w:t>Microsoft IoT brings together bronze, silver, and gold data together into a unif</w:t>
      </w:r>
      <w:r w:rsidR="070C5530">
        <w:t>i</w:t>
      </w:r>
      <w:r>
        <w:t>ed data lake</w:t>
      </w:r>
    </w:p>
    <w:p w14:paraId="58D8F509" w14:textId="2F0E1392" w:rsidR="103C4388" w:rsidRDefault="103C4388" w:rsidP="006E328D">
      <w:pPr>
        <w:pStyle w:val="ListParagraph"/>
        <w:numPr>
          <w:ilvl w:val="0"/>
          <w:numId w:val="38"/>
        </w:numPr>
      </w:pPr>
      <w:r>
        <w:t xml:space="preserve">Omniverse Visualization brings the data to life by providing photorealistic and physics accurate representation of the data </w:t>
      </w:r>
    </w:p>
    <w:p w14:paraId="74429258" w14:textId="7F0A01BC" w:rsidR="1231F883" w:rsidRDefault="1231F883" w:rsidP="1231F883"/>
    <w:p w14:paraId="7DF75748" w14:textId="3B31515B" w:rsidR="11236193" w:rsidRDefault="11236193" w:rsidP="1231F883">
      <w:r>
        <w:t>Today, developers</w:t>
      </w:r>
      <w:r w:rsidR="005B88FB">
        <w:t xml:space="preserve"> are</w:t>
      </w:r>
      <w:r>
        <w:t xml:space="preserve"> building solutions to provide Remote Operations Centers to a variety of industries from factory monitoring/automation to monitoring of physical assets.</w:t>
      </w:r>
      <w:r w:rsidR="255BF731">
        <w:t xml:space="preserve">  These developers need mechanisms to quickly unify data from various ingress sources into a single unified environment.  From the unified data environment, the developers need to build out applications that display the data in a 3D centric physical representation while maintain</w:t>
      </w:r>
      <w:r w:rsidR="45256F02">
        <w:t xml:space="preserve">ing access to the rich underlying data.  This enables their users to gain situational awareness for analytics, decision making, maintenance, operations tracking, etc.  </w:t>
      </w:r>
      <w:r>
        <w:br/>
      </w:r>
      <w:r>
        <w:br/>
      </w:r>
      <w:r w:rsidR="5689D95B">
        <w:t xml:space="preserve">Microsoft </w:t>
      </w:r>
      <w:r w:rsidR="6B32C166">
        <w:t>Fabric</w:t>
      </w:r>
      <w:r w:rsidR="5689D95B">
        <w:t xml:space="preserve"> platform brings together raw (bronze data), silver (post-processed data) and gold data (</w:t>
      </w:r>
      <w:r w:rsidR="06BEB7DF">
        <w:t>interpreted</w:t>
      </w:r>
      <w:r w:rsidR="5689D95B">
        <w:t xml:space="preserve"> data) into a single data platform for ingress and </w:t>
      </w:r>
      <w:r w:rsidR="2BA5C225">
        <w:t>dissemination</w:t>
      </w:r>
      <w:r w:rsidR="5689D95B">
        <w:t xml:space="preserve">.  </w:t>
      </w:r>
      <w:r w:rsidR="7895FA0A">
        <w:t xml:space="preserve">Nvidia Omniverse leverages industry standard </w:t>
      </w:r>
      <w:proofErr w:type="spellStart"/>
      <w:r w:rsidR="7895FA0A">
        <w:t>OpenUSD</w:t>
      </w:r>
      <w:proofErr w:type="spellEnd"/>
      <w:r w:rsidR="7895FA0A">
        <w:t xml:space="preserve"> to bridge the physical representation of the data with the data platform.</w:t>
      </w:r>
    </w:p>
    <w:p w14:paraId="10F87C78" w14:textId="142B5F4D" w:rsidR="1DD50430" w:rsidRDefault="1DD50430" w:rsidP="1DD50430">
      <w:pPr>
        <w:pStyle w:val="ListParagraph"/>
        <w:ind w:left="1440"/>
      </w:pPr>
    </w:p>
    <w:p w14:paraId="7EF6D6CE" w14:textId="61310CC5" w:rsidR="30E07321" w:rsidRDefault="4C80A5F8" w:rsidP="30E07321">
      <w:r>
        <w:t>Better Together = Technical Strengths</w:t>
      </w:r>
    </w:p>
    <w:p w14:paraId="6B3803E2" w14:textId="7F8AC67D" w:rsidR="696944E9" w:rsidRDefault="696944E9" w:rsidP="32E78DDD">
      <w:r>
        <w:t xml:space="preserve">Fabric + </w:t>
      </w:r>
      <w:r w:rsidR="2BD356A6">
        <w:t>Omniverse</w:t>
      </w:r>
      <w:r>
        <w:t xml:space="preserve"> </w:t>
      </w:r>
      <w:r w:rsidR="1B835CE7">
        <w:t xml:space="preserve">diagram of omniverse with authoring and reality capture feeding in, while fabric is the data foundation </w:t>
      </w:r>
    </w:p>
    <w:p w14:paraId="59C94C23" w14:textId="2334289E" w:rsidR="32E78DDD" w:rsidRDefault="32E78DDD" w:rsidP="32E78DDD"/>
    <w:p w14:paraId="7292C3EF" w14:textId="552EA130" w:rsidR="27D86554" w:rsidRDefault="27D86554" w:rsidP="30E07321">
      <w:r>
        <w:t xml:space="preserve">Microsoft – AIO – Fabric – 1D 2D Data – Contextualization – Analytics – Dashboarding </w:t>
      </w:r>
    </w:p>
    <w:p w14:paraId="7149CA4F" w14:textId="5D8432FD" w:rsidR="26C9C1EC" w:rsidRDefault="27D86554" w:rsidP="00CC140C">
      <w:r>
        <w:t>NVIDIA - Omniverse</w:t>
      </w:r>
      <w:r w:rsidR="3270778F">
        <w:t xml:space="preserve"> – Simulation – Physically Accurate Rendering – Interactive – USD Standards based - </w:t>
      </w:r>
    </w:p>
    <w:p w14:paraId="59FECAC5" w14:textId="77777777" w:rsidR="00706D2C" w:rsidRDefault="00706D2C">
      <w:pPr>
        <w:rPr>
          <w:rFonts w:asciiTheme="majorHAnsi" w:eastAsiaTheme="majorEastAsia" w:hAnsiTheme="majorHAnsi" w:cstheme="majorBidi"/>
          <w:color w:val="0F4761" w:themeColor="accent1" w:themeShade="BF"/>
          <w:sz w:val="40"/>
          <w:szCs w:val="40"/>
        </w:rPr>
      </w:pPr>
      <w:bookmarkStart w:id="6" w:name="_Toc1990636046"/>
      <w:bookmarkEnd w:id="0"/>
      <w:r>
        <w:br w:type="page"/>
      </w:r>
    </w:p>
    <w:p w14:paraId="218166E9" w14:textId="5A38636A" w:rsidR="0039137A" w:rsidRDefault="050738C3" w:rsidP="34540535">
      <w:pPr>
        <w:pStyle w:val="Heading2"/>
      </w:pPr>
      <w:bookmarkStart w:id="7" w:name="_Toc182123694"/>
      <w:r>
        <w:t xml:space="preserve">Omniverse </w:t>
      </w:r>
      <w:r w:rsidR="03B597F8">
        <w:t xml:space="preserve">Kit </w:t>
      </w:r>
      <w:r>
        <w:t xml:space="preserve">App Streaming </w:t>
      </w:r>
      <w:bookmarkStart w:id="8" w:name="_Toc919786968"/>
      <w:bookmarkEnd w:id="6"/>
      <w:commentRangeStart w:id="9"/>
      <w:commentRangeStart w:id="10"/>
      <w:r>
        <w:t>Infrastructure Setup</w:t>
      </w:r>
      <w:bookmarkEnd w:id="8"/>
      <w:commentRangeEnd w:id="9"/>
      <w:r w:rsidR="0039137A">
        <w:rPr>
          <w:rStyle w:val="CommentReference"/>
        </w:rPr>
        <w:commentReference w:id="9"/>
      </w:r>
      <w:commentRangeEnd w:id="10"/>
      <w:r w:rsidR="0039137A">
        <w:rPr>
          <w:rStyle w:val="CommentReference"/>
        </w:rPr>
        <w:commentReference w:id="10"/>
      </w:r>
      <w:bookmarkEnd w:id="7"/>
    </w:p>
    <w:p w14:paraId="7C55BE8D" w14:textId="313435D9" w:rsidR="0039137A" w:rsidRDefault="050738C3" w:rsidP="34540535">
      <w:pPr>
        <w:pStyle w:val="Heading3"/>
      </w:pPr>
      <w:bookmarkStart w:id="11" w:name="_Toc662340064"/>
      <w:bookmarkStart w:id="12" w:name="_Toc182123695"/>
      <w:r>
        <w:t>Architecture and Technology Stack</w:t>
      </w:r>
      <w:bookmarkEnd w:id="11"/>
      <w:bookmarkEnd w:id="12"/>
    </w:p>
    <w:p w14:paraId="76E7E563" w14:textId="44F407D0" w:rsidR="0039137A" w:rsidRDefault="0039137A" w:rsidP="3E086758"/>
    <w:p w14:paraId="22309ECC" w14:textId="3F32F912" w:rsidR="6A5707FC" w:rsidRDefault="523D8676">
      <w:commentRangeStart w:id="13"/>
      <w:r>
        <w:rPr>
          <w:noProof/>
        </w:rPr>
        <w:drawing>
          <wp:inline distT="0" distB="0" distL="0" distR="0" wp14:anchorId="24E973D5" wp14:editId="7D71C174">
            <wp:extent cx="5943600" cy="2667000"/>
            <wp:effectExtent l="0" t="0" r="0" b="0"/>
            <wp:docPr id="4625855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8551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commentRangeEnd w:id="13"/>
      <w:r w:rsidR="6080146A">
        <w:rPr>
          <w:rStyle w:val="CommentReference"/>
        </w:rPr>
        <w:commentReference w:id="13"/>
      </w:r>
    </w:p>
    <w:p w14:paraId="6C34A79A" w14:textId="19EC9E88" w:rsidR="5AE873DA" w:rsidRDefault="6BB7812F">
      <w:r>
        <w:t xml:space="preserve">The Azure IoT Operations – Power BI – Omniverse (AIO-PBI-OV) architecture </w:t>
      </w:r>
      <w:r w:rsidR="59E286CA">
        <w:t xml:space="preserve">encompasses </w:t>
      </w:r>
      <w:r w:rsidR="6ED1CABE">
        <w:t>(</w:t>
      </w:r>
      <w:r w:rsidR="59E286CA">
        <w:t>from left to right</w:t>
      </w:r>
      <w:r w:rsidR="349F3389">
        <w:t>)</w:t>
      </w:r>
      <w:r w:rsidR="59E286CA">
        <w:t xml:space="preserve"> collecting IoT data from factory floor</w:t>
      </w:r>
      <w:r w:rsidR="6242A67F">
        <w:t xml:space="preserve">, </w:t>
      </w:r>
      <w:r w:rsidR="59E286CA">
        <w:t xml:space="preserve">efficiently processing and logging </w:t>
      </w:r>
      <w:r w:rsidR="7041DDD2">
        <w:t>it</w:t>
      </w:r>
      <w:r w:rsidR="75CF1136">
        <w:t>, then updating a Power BI report that is synced with an Omniverse Streaming 3D Viewport to visualize the results in a</w:t>
      </w:r>
      <w:r w:rsidR="23546099">
        <w:t xml:space="preserve"> very high-quality visual </w:t>
      </w:r>
      <w:r w:rsidR="0F5C79CD">
        <w:t>interactive</w:t>
      </w:r>
      <w:r w:rsidR="23546099">
        <w:t xml:space="preserve"> digital t</w:t>
      </w:r>
      <w:r w:rsidR="3117EC47">
        <w:t>win.</w:t>
      </w:r>
    </w:p>
    <w:p w14:paraId="4185F2BE" w14:textId="2A6EE449" w:rsidR="0E799CEE" w:rsidRDefault="0FE77A15">
      <w:r>
        <w:t xml:space="preserve">The left side of this architectural diagram feeds IoT data </w:t>
      </w:r>
      <w:r w:rsidR="2E707F4F">
        <w:t>via Azure IoT Operations into Event Hubs and Azure Data Explorer (ADX) time</w:t>
      </w:r>
      <w:r w:rsidR="0532F750">
        <w:t xml:space="preserve">-series into a </w:t>
      </w:r>
      <w:r>
        <w:t>Power BI Report, which then upda</w:t>
      </w:r>
      <w:r w:rsidR="4A60D079">
        <w:t>t</w:t>
      </w:r>
      <w:r>
        <w:t>e</w:t>
      </w:r>
      <w:r w:rsidR="4A60D079">
        <w:t>s</w:t>
      </w:r>
      <w:r>
        <w:t xml:space="preserve"> the Redux g</w:t>
      </w:r>
      <w:r w:rsidR="7C2AB31A">
        <w:t>lobal s</w:t>
      </w:r>
      <w:r w:rsidR="5BB5408D">
        <w:t xml:space="preserve">tate with status information that is sent to the 3D Viewport updating the viewport visuals </w:t>
      </w:r>
      <w:r w:rsidR="0AFD1DB6">
        <w:t>which information such as current operational status</w:t>
      </w:r>
      <w:r w:rsidR="374EA550">
        <w:t xml:space="preserve">.  </w:t>
      </w:r>
      <w:r>
        <w:br/>
      </w:r>
      <w:r>
        <w:br/>
      </w:r>
      <w:r w:rsidR="6A12A221">
        <w:t>The 3D Viewport is composed of two parts</w:t>
      </w:r>
      <w:r w:rsidR="76096618">
        <w:t>:</w:t>
      </w:r>
      <w:r w:rsidR="6A12A221">
        <w:t xml:space="preserve"> </w:t>
      </w:r>
      <w:r w:rsidR="5D61324C">
        <w:t xml:space="preserve">1) </w:t>
      </w:r>
      <w:r w:rsidR="6A12A221">
        <w:t>a</w:t>
      </w:r>
      <w:r w:rsidR="032AD56F">
        <w:t>n</w:t>
      </w:r>
      <w:r w:rsidR="676FBC85">
        <w:t xml:space="preserve"> interactive Omniverse streaming </w:t>
      </w:r>
      <w:r w:rsidR="73DA8607">
        <w:t xml:space="preserve">client </w:t>
      </w:r>
      <w:r w:rsidR="67A8986E">
        <w:t xml:space="preserve">that </w:t>
      </w:r>
      <w:r w:rsidR="73DA8607">
        <w:t>displays</w:t>
      </w:r>
      <w:r w:rsidR="73CA9E62">
        <w:t xml:space="preserve"> 2) </w:t>
      </w:r>
      <w:r w:rsidR="73DA8607">
        <w:t xml:space="preserve">a remotely </w:t>
      </w:r>
      <w:r w:rsidR="333A45AB">
        <w:t xml:space="preserve">cloud </w:t>
      </w:r>
      <w:r w:rsidR="73DA8607">
        <w:t xml:space="preserve">rendered </w:t>
      </w:r>
      <w:r w:rsidR="6A12A221">
        <w:t xml:space="preserve">Omniverse </w:t>
      </w:r>
      <w:r w:rsidR="49FF22EE">
        <w:t xml:space="preserve">3D scene via low-latency </w:t>
      </w:r>
      <w:r w:rsidR="28734D7C">
        <w:t xml:space="preserve">Omniverse </w:t>
      </w:r>
      <w:r w:rsidR="2068FEB8">
        <w:t xml:space="preserve">Kit </w:t>
      </w:r>
      <w:r w:rsidR="28734D7C">
        <w:t xml:space="preserve">App </w:t>
      </w:r>
      <w:r w:rsidR="5EE75BF8">
        <w:t>S</w:t>
      </w:r>
      <w:r w:rsidR="6A12A221">
        <w:t>treaming</w:t>
      </w:r>
      <w:r w:rsidR="725C8FAB">
        <w:t xml:space="preserve">.   The </w:t>
      </w:r>
      <w:r w:rsidR="4DD2D4BF">
        <w:t>Omniverse</w:t>
      </w:r>
      <w:r w:rsidR="725C8FAB">
        <w:t xml:space="preserve"> </w:t>
      </w:r>
      <w:r w:rsidR="4DD2D4BF">
        <w:t xml:space="preserve">cloud rendering is implemented using Azure Kubernetes Service (AKS) </w:t>
      </w:r>
      <w:r w:rsidR="208818EF">
        <w:t xml:space="preserve">and Omniverse </w:t>
      </w:r>
      <w:r w:rsidR="71360CE1">
        <w:t xml:space="preserve">Kit </w:t>
      </w:r>
      <w:r w:rsidR="208818EF">
        <w:t xml:space="preserve">App Streaming </w:t>
      </w:r>
      <w:r w:rsidR="2E584A44">
        <w:t>t</w:t>
      </w:r>
      <w:r w:rsidR="02FD48F4">
        <w:t xml:space="preserve">hat orchestrates </w:t>
      </w:r>
      <w:r w:rsidR="7D2835DD">
        <w:t xml:space="preserve">a scalable </w:t>
      </w:r>
      <w:r w:rsidR="268BE586">
        <w:t xml:space="preserve">NVIDIA RTX GPU accelerated compute </w:t>
      </w:r>
      <w:r w:rsidR="02FD48F4">
        <w:t xml:space="preserve">and network infrastructure </w:t>
      </w:r>
      <w:r w:rsidR="784B8A0C">
        <w:t>for</w:t>
      </w:r>
      <w:r w:rsidR="6C8A2888">
        <w:t xml:space="preserve"> a</w:t>
      </w:r>
      <w:r w:rsidR="1791A15D">
        <w:t>n</w:t>
      </w:r>
      <w:r w:rsidR="6CA2CE89">
        <w:t xml:space="preserve"> Omniverse Kit App</w:t>
      </w:r>
      <w:r w:rsidR="2D9CD10A">
        <w:t>.</w:t>
      </w:r>
      <w:r w:rsidR="6781B849">
        <w:t xml:space="preserve">  Both the front-end 3D Viewport client and the backend Omniverse Kit App are expected to be customized by the ISV for their use cases.   Mo</w:t>
      </w:r>
      <w:r w:rsidR="5144C99A">
        <w:t>re information about doing this customization may be found in the associated GitHub Repo</w:t>
      </w:r>
      <w:commentRangeStart w:id="15"/>
      <w:r w:rsidR="5144C99A">
        <w:t xml:space="preserve"> [add link here]</w:t>
      </w:r>
      <w:commentRangeEnd w:id="15"/>
      <w:r>
        <w:rPr>
          <w:rStyle w:val="CommentReference"/>
        </w:rPr>
        <w:commentReference w:id="15"/>
      </w:r>
      <w:r w:rsidR="5144C99A">
        <w:t>.</w:t>
      </w:r>
    </w:p>
    <w:p w14:paraId="61109ABB" w14:textId="133EA15F" w:rsidR="5AE873DA" w:rsidRDefault="5E2B5132">
      <w:r>
        <w:t xml:space="preserve">This ARC Jumpstart guide provides the essential information needed </w:t>
      </w:r>
      <w:r w:rsidR="574626BB">
        <w:t>by an ISV</w:t>
      </w:r>
      <w:r>
        <w:t xml:space="preserve"> to </w:t>
      </w:r>
      <w:r w:rsidR="5E492B2B">
        <w:t xml:space="preserve">implement </w:t>
      </w:r>
      <w:r w:rsidR="6B0B392C">
        <w:t xml:space="preserve">this architecture in their own Azure Commercial </w:t>
      </w:r>
      <w:r w:rsidR="4CD9DE2F">
        <w:t xml:space="preserve">Tenant </w:t>
      </w:r>
      <w:r w:rsidR="6B0B392C">
        <w:t>cloud environment.</w:t>
      </w:r>
    </w:p>
    <w:p w14:paraId="1C0334D6" w14:textId="6BA21B67" w:rsidR="560472AE" w:rsidRDefault="4C21776B" w:rsidP="34540535">
      <w:pPr>
        <w:pStyle w:val="Heading3"/>
      </w:pPr>
      <w:bookmarkStart w:id="16" w:name="_Toc547156815"/>
      <w:bookmarkStart w:id="17" w:name="_Toc182123696"/>
      <w:r>
        <w:t>Workflow</w:t>
      </w:r>
      <w:bookmarkEnd w:id="16"/>
      <w:bookmarkEnd w:id="17"/>
    </w:p>
    <w:p w14:paraId="29A940E1" w14:textId="2E97A58A" w:rsidR="560472AE" w:rsidRDefault="4C21776B" w:rsidP="6A5707FC">
      <w:pPr>
        <w:pStyle w:val="BodyText"/>
      </w:pPr>
      <w:r>
        <w:t xml:space="preserve">This Activity Diagram </w:t>
      </w:r>
      <w:r w:rsidR="276CB619">
        <w:t xml:space="preserve">presents </w:t>
      </w:r>
      <w:r w:rsidR="5E0C6597">
        <w:t>a visual o</w:t>
      </w:r>
      <w:r w:rsidR="69FF0578">
        <w:t xml:space="preserve">verview </w:t>
      </w:r>
      <w:r w:rsidR="5E0C6597">
        <w:t xml:space="preserve">of </w:t>
      </w:r>
      <w:r>
        <w:t xml:space="preserve">the recommended workflow </w:t>
      </w:r>
      <w:r w:rsidR="50FFBC51">
        <w:t xml:space="preserve">as </w:t>
      </w:r>
      <w:r>
        <w:t>described in the sections</w:t>
      </w:r>
      <w:r w:rsidR="3A64EC72">
        <w:t xml:space="preserve"> below</w:t>
      </w:r>
      <w:r>
        <w:t>.</w:t>
      </w:r>
    </w:p>
    <w:p w14:paraId="304509E2" w14:textId="3C11530B" w:rsidR="784997C1" w:rsidRDefault="1FB96632">
      <w:commentRangeStart w:id="18"/>
      <w:r>
        <w:rPr>
          <w:noProof/>
        </w:rPr>
        <w:drawing>
          <wp:inline distT="0" distB="0" distL="0" distR="0" wp14:anchorId="4634E451" wp14:editId="4333014C">
            <wp:extent cx="3695700" cy="5943600"/>
            <wp:effectExtent l="0" t="0" r="0" b="0"/>
            <wp:docPr id="21098774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15528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95700" cy="5943600"/>
                    </a:xfrm>
                    <a:prstGeom prst="rect">
                      <a:avLst/>
                    </a:prstGeom>
                  </pic:spPr>
                </pic:pic>
              </a:graphicData>
            </a:graphic>
          </wp:inline>
        </w:drawing>
      </w:r>
      <w:commentRangeEnd w:id="18"/>
      <w:r w:rsidR="69DFF805">
        <w:rPr>
          <w:rStyle w:val="CommentReference"/>
        </w:rPr>
        <w:commentReference w:id="18"/>
      </w:r>
    </w:p>
    <w:p w14:paraId="362B948D" w14:textId="4EC55392" w:rsidR="1D7383B0" w:rsidRDefault="1D7383B0" w:rsidP="7C1CF6F3"/>
    <w:p w14:paraId="007C1320" w14:textId="0CBA0DB1" w:rsidR="0039137A" w:rsidRDefault="050738C3" w:rsidP="34540535">
      <w:pPr>
        <w:pStyle w:val="Heading3"/>
      </w:pPr>
      <w:bookmarkStart w:id="19" w:name="_Toc433966670"/>
      <w:bookmarkStart w:id="20" w:name="_Toc182123697"/>
      <w:r>
        <w:t>Prerequisites</w:t>
      </w:r>
      <w:bookmarkStart w:id="21" w:name="prerequisites"/>
      <w:bookmarkEnd w:id="19"/>
      <w:bookmarkEnd w:id="20"/>
    </w:p>
    <w:p w14:paraId="2145CA47" w14:textId="2452C2CD" w:rsidR="006048C0" w:rsidRDefault="00F57E9F" w:rsidP="006048C0">
      <w:pPr>
        <w:pStyle w:val="BodyText"/>
      </w:pPr>
      <w:r>
        <w:t xml:space="preserve">Prerequisites </w:t>
      </w:r>
      <w:r w:rsidR="00BA1973">
        <w:t>required</w:t>
      </w:r>
      <w:r>
        <w:t xml:space="preserve"> to complete </w:t>
      </w:r>
      <w:r w:rsidR="00BA1973">
        <w:t>this setup include</w:t>
      </w:r>
    </w:p>
    <w:p w14:paraId="2A15E0E2" w14:textId="13AC0077" w:rsidR="00BA1973" w:rsidRDefault="00F002AF" w:rsidP="006E328D">
      <w:pPr>
        <w:pStyle w:val="BodyText"/>
        <w:numPr>
          <w:ilvl w:val="0"/>
          <w:numId w:val="10"/>
        </w:numPr>
      </w:pPr>
      <w:r>
        <w:t xml:space="preserve">Access to Azure </w:t>
      </w:r>
      <w:r w:rsidR="00393FEC">
        <w:t xml:space="preserve">Subscription with </w:t>
      </w:r>
      <w:r w:rsidR="00AD0B0C">
        <w:t>Contributor level RBAC access</w:t>
      </w:r>
    </w:p>
    <w:p w14:paraId="1A6FCA75" w14:textId="2BAEF77B" w:rsidR="00E22FC7" w:rsidRDefault="00D144C1" w:rsidP="006E328D">
      <w:pPr>
        <w:pStyle w:val="BodyText"/>
        <w:numPr>
          <w:ilvl w:val="0"/>
          <w:numId w:val="10"/>
        </w:numPr>
      </w:pPr>
      <w:r w:rsidRPr="00D144C1">
        <w:t xml:space="preserve">Linux Operating system with Bash Shell </w:t>
      </w:r>
    </w:p>
    <w:p w14:paraId="74BD167D" w14:textId="199FFAC5" w:rsidR="00E22FC7" w:rsidRDefault="62AD117B" w:rsidP="006E328D">
      <w:pPr>
        <w:pStyle w:val="BodyText"/>
        <w:numPr>
          <w:ilvl w:val="0"/>
          <w:numId w:val="10"/>
        </w:numPr>
      </w:pPr>
      <w:commentRangeStart w:id="22"/>
      <w:r>
        <w:t xml:space="preserve">Install </w:t>
      </w:r>
      <w:hyperlink r:id="rId20">
        <w:r w:rsidRPr="4F6316E1">
          <w:rPr>
            <w:rStyle w:val="Hyperlink"/>
          </w:rPr>
          <w:t>Kubectl</w:t>
        </w:r>
      </w:hyperlink>
      <w:r>
        <w:t xml:space="preserve"> on your deployment system </w:t>
      </w:r>
      <w:commentRangeEnd w:id="22"/>
      <w:r>
        <w:rPr>
          <w:rStyle w:val="CommentReference"/>
        </w:rPr>
        <w:commentReference w:id="22"/>
      </w:r>
    </w:p>
    <w:p w14:paraId="2429D0E9" w14:textId="2A6601B8" w:rsidR="00BF45F1" w:rsidRDefault="62AD117B" w:rsidP="006E328D">
      <w:pPr>
        <w:pStyle w:val="BodyText"/>
        <w:numPr>
          <w:ilvl w:val="0"/>
          <w:numId w:val="10"/>
        </w:numPr>
      </w:pPr>
      <w:r>
        <w:t xml:space="preserve">Install </w:t>
      </w:r>
      <w:hyperlink r:id="rId21">
        <w:r w:rsidRPr="076E9F9F">
          <w:rPr>
            <w:rStyle w:val="Hyperlink"/>
          </w:rPr>
          <w:t>Helm</w:t>
        </w:r>
      </w:hyperlink>
      <w:r>
        <w:t xml:space="preserve"> on your deployment system </w:t>
      </w:r>
    </w:p>
    <w:p w14:paraId="6BB7DA39" w14:textId="379FE709" w:rsidR="00732E70" w:rsidRPr="006048C0" w:rsidRDefault="5C85889C" w:rsidP="006E328D">
      <w:pPr>
        <w:pStyle w:val="BodyText"/>
        <w:numPr>
          <w:ilvl w:val="0"/>
          <w:numId w:val="10"/>
        </w:numPr>
      </w:pPr>
      <w:r>
        <w:t xml:space="preserve">Install the </w:t>
      </w:r>
      <w:hyperlink r:id="rId22">
        <w:r w:rsidRPr="266BF17D">
          <w:rPr>
            <w:rStyle w:val="Hyperlink"/>
          </w:rPr>
          <w:t>Azure CLI</w:t>
        </w:r>
      </w:hyperlink>
      <w:r>
        <w:t xml:space="preserve"> on your deployment syste</w:t>
      </w:r>
      <w:r w:rsidR="3BB2E3FD">
        <w:t>m</w:t>
      </w:r>
    </w:p>
    <w:p w14:paraId="25708812" w14:textId="3303EB9E" w:rsidR="007A6DBB" w:rsidRPr="007A6DBB" w:rsidRDefault="65BE651B" w:rsidP="34540535">
      <w:pPr>
        <w:pStyle w:val="Heading3"/>
      </w:pPr>
      <w:bookmarkStart w:id="23" w:name="_Toc1732219138"/>
      <w:bookmarkStart w:id="24" w:name="_Toc182123698"/>
      <w:bookmarkStart w:id="25" w:name="azure-subscription-access"/>
      <w:bookmarkStart w:id="26" w:name="X60947b415416640be2b903932dea922276f3243"/>
      <w:bookmarkEnd w:id="21"/>
      <w:r>
        <w:t>Technical Skills required</w:t>
      </w:r>
      <w:bookmarkEnd w:id="23"/>
      <w:bookmarkEnd w:id="24"/>
    </w:p>
    <w:p w14:paraId="02625B29" w14:textId="088B41E1" w:rsidR="00DFCB7D" w:rsidRDefault="503EB64A" w:rsidP="006E328D">
      <w:pPr>
        <w:pStyle w:val="BodyText"/>
        <w:numPr>
          <w:ilvl w:val="0"/>
          <w:numId w:val="14"/>
        </w:numPr>
      </w:pPr>
      <w:r>
        <w:t>Azure Cloud Portal</w:t>
      </w:r>
    </w:p>
    <w:p w14:paraId="2107EB5E" w14:textId="2FD2F529" w:rsidR="13A354D3" w:rsidRDefault="503EB64A" w:rsidP="006E328D">
      <w:pPr>
        <w:pStyle w:val="BodyText"/>
        <w:numPr>
          <w:ilvl w:val="0"/>
          <w:numId w:val="14"/>
        </w:numPr>
      </w:pPr>
      <w:r>
        <w:t>Using Kubernetes</w:t>
      </w:r>
    </w:p>
    <w:p w14:paraId="703C0792" w14:textId="35CD7825" w:rsidR="503EB64A" w:rsidRDefault="503EB64A" w:rsidP="006E328D">
      <w:pPr>
        <w:pStyle w:val="BodyText"/>
        <w:numPr>
          <w:ilvl w:val="0"/>
          <w:numId w:val="14"/>
        </w:numPr>
      </w:pPr>
      <w:r>
        <w:t>Using Helm Charts</w:t>
      </w:r>
    </w:p>
    <w:p w14:paraId="537E9932" w14:textId="1737111B" w:rsidR="0040080C" w:rsidRPr="00AF460F" w:rsidRDefault="3618878A" w:rsidP="34540535">
      <w:pPr>
        <w:pStyle w:val="Heading3"/>
      </w:pPr>
      <w:bookmarkStart w:id="27" w:name="_Toc1523840290"/>
      <w:bookmarkStart w:id="28" w:name="_Toc182123699"/>
      <w:r>
        <w:t>Azure Resource Deployment</w:t>
      </w:r>
      <w:bookmarkEnd w:id="27"/>
      <w:bookmarkEnd w:id="28"/>
    </w:p>
    <w:p w14:paraId="733E692E" w14:textId="4E5805D9" w:rsidR="00C05518" w:rsidRDefault="00D42545" w:rsidP="00C05518">
      <w:pPr>
        <w:pStyle w:val="BodyText"/>
      </w:pPr>
      <w:r>
        <w:t xml:space="preserve">To access your subscription login to </w:t>
      </w:r>
      <w:hyperlink r:id="rId23">
        <w:r w:rsidR="0FAF5C20" w:rsidRPr="076E9F9F">
          <w:rPr>
            <w:rStyle w:val="Hyperlink"/>
          </w:rPr>
          <w:t>http://portal.azure.com</w:t>
        </w:r>
      </w:hyperlink>
      <w:r w:rsidR="00CE209A">
        <w:t xml:space="preserve"> and make sure </w:t>
      </w:r>
      <w:r w:rsidR="00A828A3">
        <w:t xml:space="preserve">you are in the correct subscription.  </w:t>
      </w:r>
      <w:r w:rsidR="00C54AA2">
        <w:t xml:space="preserve">From here, </w:t>
      </w:r>
      <w:r w:rsidR="00650F6D">
        <w:t>the setup steps</w:t>
      </w:r>
      <w:r w:rsidR="00BF6BC4">
        <w:t xml:space="preserve"> </w:t>
      </w:r>
      <w:r w:rsidR="00650F6D">
        <w:t>assume the following</w:t>
      </w:r>
      <w:r w:rsidR="009F463A">
        <w:t>.</w:t>
      </w:r>
    </w:p>
    <w:p w14:paraId="2C775297" w14:textId="11508D91" w:rsidR="00A57A52" w:rsidRDefault="00A57A52" w:rsidP="006E328D">
      <w:pPr>
        <w:pStyle w:val="BodyText"/>
        <w:numPr>
          <w:ilvl w:val="0"/>
          <w:numId w:val="11"/>
        </w:numPr>
      </w:pPr>
      <w:r w:rsidRPr="00A57A52">
        <w:t xml:space="preserve">All resources are created within a single resource group </w:t>
      </w:r>
    </w:p>
    <w:p w14:paraId="67553562" w14:textId="71CD0C5D" w:rsidR="00A57A52" w:rsidRDefault="00A57A52" w:rsidP="006E328D">
      <w:pPr>
        <w:pStyle w:val="BodyText"/>
        <w:numPr>
          <w:ilvl w:val="0"/>
          <w:numId w:val="11"/>
        </w:numPr>
      </w:pPr>
      <w:r>
        <w:t xml:space="preserve">All resources are created in the </w:t>
      </w:r>
      <w:r w:rsidR="008F57F1">
        <w:t>(US) East US</w:t>
      </w:r>
      <w:r>
        <w:t xml:space="preserve"> region </w:t>
      </w:r>
    </w:p>
    <w:p w14:paraId="2C059C1B" w14:textId="30F709A1" w:rsidR="00F51C1C" w:rsidRDefault="00A57A52" w:rsidP="006E328D">
      <w:pPr>
        <w:pStyle w:val="BodyText"/>
        <w:numPr>
          <w:ilvl w:val="0"/>
          <w:numId w:val="11"/>
        </w:numPr>
      </w:pPr>
      <w:r w:rsidRPr="00A57A52">
        <w:t>All resource names are for example purposes only and are chosen for consistency purposes in documentation</w:t>
      </w:r>
      <w:r w:rsidR="0006743E">
        <w:t xml:space="preserve">, </w:t>
      </w:r>
      <w:r w:rsidRPr="00A57A52">
        <w:t xml:space="preserve">you may choose your own resource names </w:t>
      </w:r>
    </w:p>
    <w:p w14:paraId="7704DDE9" w14:textId="36BB4CEF" w:rsidR="00393CE3" w:rsidRDefault="00A57A52" w:rsidP="006E328D">
      <w:pPr>
        <w:pStyle w:val="BodyText"/>
        <w:numPr>
          <w:ilvl w:val="0"/>
          <w:numId w:val="11"/>
        </w:numPr>
      </w:pPr>
      <w:r w:rsidRPr="00A57A52">
        <w:t xml:space="preserve">The </w:t>
      </w:r>
      <w:r w:rsidR="00FB0592">
        <w:t xml:space="preserve">selected </w:t>
      </w:r>
      <w:proofErr w:type="spellStart"/>
      <w:r w:rsidRPr="00A57A52">
        <w:t>vnet</w:t>
      </w:r>
      <w:proofErr w:type="spellEnd"/>
      <w:r w:rsidRPr="00A57A52">
        <w:t xml:space="preserve"> range and subnet ranges do not overlap (or are taken into consideration) with any planned peered </w:t>
      </w:r>
      <w:proofErr w:type="spellStart"/>
      <w:r w:rsidRPr="00A57A52">
        <w:t>vnets</w:t>
      </w:r>
      <w:proofErr w:type="spellEnd"/>
      <w:r w:rsidRPr="00A57A52">
        <w:t xml:space="preserve"> </w:t>
      </w:r>
    </w:p>
    <w:p w14:paraId="72E7B319" w14:textId="1B6240F0" w:rsidR="00A57A52" w:rsidRDefault="009246DF" w:rsidP="006E328D">
      <w:pPr>
        <w:pStyle w:val="BodyText"/>
        <w:numPr>
          <w:ilvl w:val="0"/>
          <w:numId w:val="11"/>
        </w:numPr>
      </w:pPr>
      <w:r>
        <w:t>T</w:t>
      </w:r>
      <w:r w:rsidR="00A57A52" w:rsidRPr="00A57A52">
        <w:t>he private DNS zone</w:t>
      </w:r>
      <w:r w:rsidR="00F6437E">
        <w:t xml:space="preserve"> for</w:t>
      </w:r>
      <w:r w:rsidR="00A57A52" w:rsidRPr="00A57A52">
        <w:t xml:space="preserve"> our deployment is </w:t>
      </w:r>
      <w:r w:rsidR="00C35D63">
        <w:t>contoso</w:t>
      </w:r>
      <w:r w:rsidR="00A57A52" w:rsidRPr="00A57A52">
        <w:t>-</w:t>
      </w:r>
      <w:r w:rsidR="00A57A52">
        <w:t>ov</w:t>
      </w:r>
      <w:r>
        <w:t>-</w:t>
      </w:r>
      <w:r w:rsidR="7597262C">
        <w:t>kitappstreaming</w:t>
      </w:r>
      <w:r w:rsidR="00A57A52" w:rsidRPr="00A57A52">
        <w:t>.net</w:t>
      </w:r>
    </w:p>
    <w:p w14:paraId="0861119F" w14:textId="59DD78C4" w:rsidR="006E3F71" w:rsidRDefault="75B05C7A" w:rsidP="006E328D">
      <w:pPr>
        <w:pStyle w:val="BodyText"/>
        <w:numPr>
          <w:ilvl w:val="0"/>
          <w:numId w:val="11"/>
        </w:numPr>
      </w:pPr>
      <w:r>
        <w:t xml:space="preserve">The </w:t>
      </w:r>
      <w:r w:rsidR="25359C63">
        <w:t xml:space="preserve">public DNS zone for our deployment is </w:t>
      </w:r>
      <w:r w:rsidR="7D5D8FB5">
        <w:t>iai-</w:t>
      </w:r>
      <w:r w:rsidR="0CF915A0">
        <w:t>contoso.com</w:t>
      </w:r>
      <w:r w:rsidR="6FFD8DDC">
        <w:t xml:space="preserve"> and</w:t>
      </w:r>
      <w:r w:rsidR="36CC5F70">
        <w:t xml:space="preserve"> we will </w:t>
      </w:r>
      <w:r w:rsidR="6D0BFEF1">
        <w:t xml:space="preserve">create </w:t>
      </w:r>
      <w:r w:rsidR="5C27A9B0">
        <w:t xml:space="preserve">a record for subdomain </w:t>
      </w:r>
      <w:proofErr w:type="spellStart"/>
      <w:r w:rsidR="00B8281F">
        <w:t>kitstreaming</w:t>
      </w:r>
      <w:proofErr w:type="spellEnd"/>
      <w:r w:rsidR="00B8281F">
        <w:t xml:space="preserve"> </w:t>
      </w:r>
      <w:r w:rsidR="5C27A9B0">
        <w:t>in subsequent steps.</w:t>
      </w:r>
    </w:p>
    <w:p w14:paraId="5AFEF249" w14:textId="3EDE8439" w:rsidR="012B8E7D" w:rsidRDefault="00A13DD9" w:rsidP="34540535">
      <w:pPr>
        <w:pStyle w:val="Heading4"/>
      </w:pPr>
      <w:bookmarkStart w:id="29" w:name="_Toc182123700"/>
      <w:r>
        <w:t>Azure Resource</w:t>
      </w:r>
      <w:r w:rsidR="6291D65C">
        <w:t>s</w:t>
      </w:r>
      <w:r>
        <w:t xml:space="preserve"> Diagram</w:t>
      </w:r>
      <w:bookmarkEnd w:id="29"/>
    </w:p>
    <w:p w14:paraId="25CD0FD9" w14:textId="7CC38A9C" w:rsidR="012B8E7D" w:rsidRDefault="7BBC7E96" w:rsidP="20BA311C">
      <w:r>
        <w:rPr>
          <w:noProof/>
        </w:rPr>
        <w:drawing>
          <wp:inline distT="0" distB="0" distL="0" distR="0" wp14:anchorId="2874D8F6" wp14:editId="1306EE55">
            <wp:extent cx="5943600" cy="5419725"/>
            <wp:effectExtent l="0" t="0" r="0" b="0"/>
            <wp:docPr id="14038740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7400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419725"/>
                    </a:xfrm>
                    <a:prstGeom prst="rect">
                      <a:avLst/>
                    </a:prstGeom>
                  </pic:spPr>
                </pic:pic>
              </a:graphicData>
            </a:graphic>
          </wp:inline>
        </w:drawing>
      </w:r>
    </w:p>
    <w:p w14:paraId="6FF6FE6F" w14:textId="1C5A8E22" w:rsidR="0040080C" w:rsidRDefault="50B8D0B8" w:rsidP="34540535">
      <w:pPr>
        <w:pStyle w:val="Heading4"/>
      </w:pPr>
      <w:bookmarkStart w:id="30" w:name="_Toc191394616"/>
      <w:bookmarkStart w:id="31" w:name="_Toc182123701"/>
      <w:r>
        <w:t>Create Resource Group</w:t>
      </w:r>
      <w:bookmarkEnd w:id="30"/>
      <w:bookmarkEnd w:id="31"/>
    </w:p>
    <w:p w14:paraId="54846148" w14:textId="3DF4D4C5" w:rsidR="00846703" w:rsidRDefault="03F20CF8" w:rsidP="00846703">
      <w:pPr>
        <w:pStyle w:val="BodyText"/>
      </w:pPr>
      <w:r>
        <w:t>Using the search too</w:t>
      </w:r>
      <w:r w:rsidR="394B04A6">
        <w:t xml:space="preserve">l </w:t>
      </w:r>
      <w:r w:rsidR="7DB6A6E1">
        <w:t>at the top of the portal home page, search for “Resource Groups”, select the “Resource Gr</w:t>
      </w:r>
      <w:r w:rsidR="0C7D32CE">
        <w:t>oups” option</w:t>
      </w:r>
      <w:r w:rsidR="010875BC">
        <w:t xml:space="preserve"> to navigate to “Resource Groups” page. Click on “+ Create</w:t>
      </w:r>
      <w:r w:rsidR="6D3F9AFF">
        <w:t xml:space="preserve">” to create a new resource group.  </w:t>
      </w:r>
      <w:r w:rsidR="59C4D630">
        <w:t xml:space="preserve">Enter the information on the “Create Resource Group” dialog as shown in the picture below. </w:t>
      </w:r>
      <w:r w:rsidR="782677A2">
        <w:t xml:space="preserve">Select the correct subscription from the </w:t>
      </w:r>
      <w:r w:rsidR="12BAD8CB">
        <w:t>“Subscription” list</w:t>
      </w:r>
      <w:r w:rsidR="03B61CA8">
        <w:t>.  Provide a name for the resource group and select the region where you want this resou</w:t>
      </w:r>
      <w:r w:rsidR="7193813D">
        <w:t xml:space="preserve">rce group to </w:t>
      </w:r>
      <w:r w:rsidR="511CA21D">
        <w:t>be created</w:t>
      </w:r>
      <w:r w:rsidR="7193813D">
        <w:t xml:space="preserve">.  </w:t>
      </w:r>
      <w:r w:rsidR="59C4D630">
        <w:t>Click “</w:t>
      </w:r>
      <w:proofErr w:type="spellStart"/>
      <w:r w:rsidR="59C4D630">
        <w:t>Review</w:t>
      </w:r>
      <w:r w:rsidR="65AC9483">
        <w:t>+Create</w:t>
      </w:r>
      <w:proofErr w:type="spellEnd"/>
      <w:r w:rsidR="65AC9483">
        <w:t>” button</w:t>
      </w:r>
      <w:r w:rsidR="7B2F29D1">
        <w:t xml:space="preserve">, </w:t>
      </w:r>
      <w:r w:rsidR="2C98764F">
        <w:t xml:space="preserve">do a final review of the </w:t>
      </w:r>
      <w:r w:rsidR="076A2FF9">
        <w:t xml:space="preserve">supplied </w:t>
      </w:r>
      <w:r w:rsidR="3A6575C6">
        <w:t>information</w:t>
      </w:r>
      <w:r w:rsidR="2C98764F">
        <w:t xml:space="preserve"> in the next screen and </w:t>
      </w:r>
      <w:r w:rsidR="75B8CCAC">
        <w:t>click “Create”.</w:t>
      </w:r>
    </w:p>
    <w:p w14:paraId="28E17C1F" w14:textId="40EF19E3" w:rsidR="00802457" w:rsidRDefault="00A35B6E" w:rsidP="00846703">
      <w:pPr>
        <w:pStyle w:val="BodyText"/>
      </w:pPr>
      <w:r w:rsidRPr="00A35B6E">
        <w:rPr>
          <w:noProof/>
        </w:rPr>
        <w:drawing>
          <wp:inline distT="0" distB="0" distL="0" distR="0" wp14:anchorId="2FC0FDA5" wp14:editId="32336C4D">
            <wp:extent cx="5943600" cy="3018155"/>
            <wp:effectExtent l="0" t="0" r="0" b="0"/>
            <wp:docPr id="164282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27255" name=""/>
                    <pic:cNvPicPr/>
                  </pic:nvPicPr>
                  <pic:blipFill>
                    <a:blip r:embed="rId25"/>
                    <a:stretch>
                      <a:fillRect/>
                    </a:stretch>
                  </pic:blipFill>
                  <pic:spPr>
                    <a:xfrm>
                      <a:off x="0" y="0"/>
                      <a:ext cx="5943600" cy="3018155"/>
                    </a:xfrm>
                    <a:prstGeom prst="rect">
                      <a:avLst/>
                    </a:prstGeom>
                  </pic:spPr>
                </pic:pic>
              </a:graphicData>
            </a:graphic>
          </wp:inline>
        </w:drawing>
      </w:r>
      <w:r w:rsidR="00A359FC" w:rsidRPr="00A359FC">
        <w:br/>
      </w:r>
    </w:p>
    <w:p w14:paraId="02356D41" w14:textId="76E1A9F9" w:rsidR="006A4C5C" w:rsidRDefault="6777A6D6" w:rsidP="34540535">
      <w:pPr>
        <w:pStyle w:val="Heading4"/>
      </w:pPr>
      <w:bookmarkStart w:id="32" w:name="_Toc412868866"/>
      <w:bookmarkStart w:id="33" w:name="_Toc182123702"/>
      <w:r>
        <w:t>Create V</w:t>
      </w:r>
      <w:r w:rsidR="4921AB42">
        <w:t>irtual Network</w:t>
      </w:r>
      <w:bookmarkEnd w:id="32"/>
      <w:bookmarkEnd w:id="33"/>
    </w:p>
    <w:p w14:paraId="6D935727" w14:textId="5533B2AC" w:rsidR="005D28EA" w:rsidRDefault="005D28EA" w:rsidP="005D28EA">
      <w:pPr>
        <w:pStyle w:val="BodyText"/>
      </w:pPr>
      <w:r>
        <w:t>Using the search tool at the top of the portal home page, search for “</w:t>
      </w:r>
      <w:r w:rsidR="005F4717">
        <w:t>Virtual Networks</w:t>
      </w:r>
      <w:r>
        <w:t>”, select the “</w:t>
      </w:r>
      <w:r w:rsidR="007C52D7">
        <w:t>Virtual Networks</w:t>
      </w:r>
      <w:r>
        <w:t>” option</w:t>
      </w:r>
      <w:r w:rsidR="007C52D7">
        <w:t xml:space="preserve"> from the search resu</w:t>
      </w:r>
      <w:r w:rsidR="008B149A">
        <w:t>lts</w:t>
      </w:r>
      <w:r>
        <w:t xml:space="preserve"> to navigate to “</w:t>
      </w:r>
      <w:r w:rsidR="007C52D7">
        <w:t>Virtual Netwo</w:t>
      </w:r>
      <w:r w:rsidR="007E0B51">
        <w:t>rks</w:t>
      </w:r>
      <w:r>
        <w:t xml:space="preserve">” page. Click on “+ Create” to create a new </w:t>
      </w:r>
      <w:r w:rsidR="00753BBE">
        <w:t>virtual network</w:t>
      </w:r>
      <w:r>
        <w:t xml:space="preserve">.  Enter the information on the “Create </w:t>
      </w:r>
      <w:r w:rsidR="002810CE">
        <w:t>virtual network</w:t>
      </w:r>
      <w:r>
        <w:t xml:space="preserve">” dialog as shown in the picture below. Select the correct subscription from the “Subscription” list.  </w:t>
      </w:r>
      <w:r w:rsidR="00B1547B">
        <w:t xml:space="preserve">Select the same resource group </w:t>
      </w:r>
      <w:r w:rsidR="00701EAC">
        <w:t xml:space="preserve">that was created </w:t>
      </w:r>
      <w:r w:rsidR="00413485">
        <w:t>earlier</w:t>
      </w:r>
      <w:r w:rsidR="0033637A">
        <w:t xml:space="preserve">. Provide a name for the virtual network and then </w:t>
      </w:r>
      <w:r>
        <w:t xml:space="preserve">select the region where you want this </w:t>
      </w:r>
      <w:r w:rsidR="007B5C6F">
        <w:t>virtual network to be created in</w:t>
      </w:r>
      <w:r>
        <w:t xml:space="preserve">.  </w:t>
      </w:r>
    </w:p>
    <w:p w14:paraId="2E21927F" w14:textId="5903C5FA" w:rsidR="00F870DF" w:rsidRDefault="00056436" w:rsidP="005D28EA">
      <w:pPr>
        <w:pStyle w:val="BodyText"/>
      </w:pPr>
      <w:r w:rsidRPr="00056436">
        <w:rPr>
          <w:noProof/>
        </w:rPr>
        <w:drawing>
          <wp:inline distT="0" distB="0" distL="0" distR="0" wp14:anchorId="00CEFDD6" wp14:editId="49E24D91">
            <wp:extent cx="5943600" cy="6068695"/>
            <wp:effectExtent l="0" t="0" r="0" b="0"/>
            <wp:docPr id="1158804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04609" name=""/>
                    <pic:cNvPicPr/>
                  </pic:nvPicPr>
                  <pic:blipFill>
                    <a:blip r:embed="rId26"/>
                    <a:stretch>
                      <a:fillRect/>
                    </a:stretch>
                  </pic:blipFill>
                  <pic:spPr>
                    <a:xfrm>
                      <a:off x="0" y="0"/>
                      <a:ext cx="5943600" cy="6068695"/>
                    </a:xfrm>
                    <a:prstGeom prst="rect">
                      <a:avLst/>
                    </a:prstGeom>
                  </pic:spPr>
                </pic:pic>
              </a:graphicData>
            </a:graphic>
          </wp:inline>
        </w:drawing>
      </w:r>
      <w:r w:rsidR="0066707C" w:rsidRPr="0066707C">
        <w:br/>
      </w:r>
    </w:p>
    <w:p w14:paraId="24AB546A" w14:textId="4221913B" w:rsidR="001A0AB4" w:rsidRPr="00846703" w:rsidRDefault="001A0AB4" w:rsidP="00846703">
      <w:pPr>
        <w:pStyle w:val="BodyText"/>
      </w:pPr>
    </w:p>
    <w:p w14:paraId="21B078AF" w14:textId="612B7D52" w:rsidR="00F870DF" w:rsidRDefault="00F870DF">
      <w:pPr>
        <w:rPr>
          <w:rFonts w:eastAsiaTheme="majorEastAsia" w:cstheme="majorBidi"/>
          <w:color w:val="0F4761" w:themeColor="accent1" w:themeShade="BF"/>
          <w:sz w:val="28"/>
          <w:szCs w:val="28"/>
        </w:rPr>
      </w:pPr>
      <w:bookmarkStart w:id="34" w:name="dns-and-certificate-configuration"/>
      <w:bookmarkEnd w:id="25"/>
      <w:r>
        <w:br w:type="page"/>
      </w:r>
    </w:p>
    <w:p w14:paraId="4E71BD52" w14:textId="60A56D5D" w:rsidR="001E20A7" w:rsidRDefault="46B10572" w:rsidP="34540535">
      <w:pPr>
        <w:pStyle w:val="Heading4"/>
      </w:pPr>
      <w:bookmarkStart w:id="35" w:name="_Toc100128303"/>
      <w:bookmarkStart w:id="36" w:name="_Toc182123703"/>
      <w:r>
        <w:t>Add Subnets to the V</w:t>
      </w:r>
      <w:r w:rsidR="4921AB42">
        <w:t>irtual Network</w:t>
      </w:r>
      <w:bookmarkEnd w:id="35"/>
      <w:bookmarkEnd w:id="36"/>
    </w:p>
    <w:p w14:paraId="75D2F472" w14:textId="30BA819E" w:rsidR="004E5379" w:rsidRDefault="009D667E" w:rsidP="001E20A7">
      <w:pPr>
        <w:pStyle w:val="BodyText"/>
        <w:rPr>
          <w:noProof/>
        </w:rPr>
      </w:pPr>
      <w:r>
        <w:rPr>
          <w:noProof/>
        </w:rPr>
        <w:t xml:space="preserve">In thie section </w:t>
      </w:r>
      <w:r w:rsidR="00895B3F">
        <w:rPr>
          <w:noProof/>
        </w:rPr>
        <w:t>we</w:t>
      </w:r>
      <w:r>
        <w:rPr>
          <w:noProof/>
        </w:rPr>
        <w:t xml:space="preserve"> will add</w:t>
      </w:r>
      <w:r w:rsidR="009C2009">
        <w:rPr>
          <w:noProof/>
        </w:rPr>
        <w:t xml:space="preserve"> 3 subnets to the </w:t>
      </w:r>
      <w:r w:rsidR="00895B3F">
        <w:rPr>
          <w:noProof/>
        </w:rPr>
        <w:t xml:space="preserve">Vnet </w:t>
      </w:r>
      <w:r w:rsidR="003229EC">
        <w:rPr>
          <w:noProof/>
        </w:rPr>
        <w:t xml:space="preserve">created </w:t>
      </w:r>
      <w:r w:rsidR="000C1193">
        <w:rPr>
          <w:noProof/>
        </w:rPr>
        <w:t>. Name</w:t>
      </w:r>
      <w:r w:rsidR="00B10595">
        <w:rPr>
          <w:noProof/>
        </w:rPr>
        <w:t xml:space="preserve"> of the subnet</w:t>
      </w:r>
      <w:r w:rsidR="000C1193">
        <w:rPr>
          <w:noProof/>
        </w:rPr>
        <w:t xml:space="preserve"> and </w:t>
      </w:r>
      <w:r w:rsidR="004E5379">
        <w:rPr>
          <w:noProof/>
        </w:rPr>
        <w:t>IP address space</w:t>
      </w:r>
      <w:r w:rsidR="00B10595">
        <w:rPr>
          <w:noProof/>
        </w:rPr>
        <w:t xml:space="preserve"> for each subnet are</w:t>
      </w:r>
      <w:r w:rsidR="004E5379">
        <w:rPr>
          <w:noProof/>
        </w:rPr>
        <w:t xml:space="preserve"> shown below.</w:t>
      </w:r>
    </w:p>
    <w:p w14:paraId="7A3008F4" w14:textId="70F0AEBD" w:rsidR="00865452" w:rsidRDefault="00865452" w:rsidP="006E328D">
      <w:pPr>
        <w:pStyle w:val="BodyText"/>
        <w:numPr>
          <w:ilvl w:val="0"/>
          <w:numId w:val="12"/>
        </w:numPr>
        <w:rPr>
          <w:noProof/>
        </w:rPr>
      </w:pPr>
      <w:r w:rsidRPr="00865452">
        <w:rPr>
          <w:noProof/>
        </w:rPr>
        <w:t xml:space="preserve">subnet-aks - 10.2.0.0/24 </w:t>
      </w:r>
    </w:p>
    <w:p w14:paraId="33247FB3" w14:textId="61758742" w:rsidR="00865452" w:rsidRDefault="00865452" w:rsidP="006E328D">
      <w:pPr>
        <w:pStyle w:val="BodyText"/>
        <w:numPr>
          <w:ilvl w:val="0"/>
          <w:numId w:val="12"/>
        </w:numPr>
        <w:rPr>
          <w:noProof/>
        </w:rPr>
      </w:pPr>
      <w:r w:rsidRPr="00865452">
        <w:rPr>
          <w:noProof/>
        </w:rPr>
        <w:t xml:space="preserve">subnet-waf - 10.2.1.0/24 </w:t>
      </w:r>
    </w:p>
    <w:p w14:paraId="42C1DD7A" w14:textId="5B79A396" w:rsidR="001E20A7" w:rsidRDefault="00865452" w:rsidP="006E328D">
      <w:pPr>
        <w:pStyle w:val="BodyText"/>
        <w:numPr>
          <w:ilvl w:val="0"/>
          <w:numId w:val="12"/>
        </w:numPr>
      </w:pPr>
      <w:r w:rsidRPr="00865452">
        <w:rPr>
          <w:noProof/>
        </w:rPr>
        <w:t>subnet-apim - 10.2.2.0/24</w:t>
      </w:r>
      <w:r w:rsidR="004E5379">
        <w:rPr>
          <w:noProof/>
        </w:rPr>
        <w:t xml:space="preserve">  </w:t>
      </w:r>
    </w:p>
    <w:p w14:paraId="4DD089E6" w14:textId="7C70768C" w:rsidR="00802960" w:rsidRDefault="00802960" w:rsidP="00802960">
      <w:pPr>
        <w:pStyle w:val="BodyText"/>
        <w:rPr>
          <w:noProof/>
        </w:rPr>
      </w:pPr>
      <w:r>
        <w:t xml:space="preserve">Go to “IP addresses” tab on the “Create Virtual Network” dialog. </w:t>
      </w:r>
      <w:r>
        <w:rPr>
          <w:noProof/>
        </w:rPr>
        <w:t xml:space="preserve"> </w:t>
      </w:r>
      <w:r w:rsidR="0017325C">
        <w:rPr>
          <w:noProof/>
        </w:rPr>
        <w:t xml:space="preserve">Change he </w:t>
      </w:r>
      <w:r w:rsidR="004D4D0B">
        <w:rPr>
          <w:noProof/>
        </w:rPr>
        <w:t xml:space="preserve">address </w:t>
      </w:r>
      <w:r w:rsidR="00AF403F">
        <w:rPr>
          <w:noProof/>
        </w:rPr>
        <w:t>space to 10.2.0.0/16</w:t>
      </w:r>
      <w:r w:rsidR="00C764FC">
        <w:rPr>
          <w:noProof/>
        </w:rPr>
        <w:t xml:space="preserve"> and then add the three subnets</w:t>
      </w:r>
      <w:r w:rsidR="00D30730">
        <w:rPr>
          <w:noProof/>
        </w:rPr>
        <w:t xml:space="preserve"> as shown in the screenshot below.  In </w:t>
      </w:r>
      <w:r w:rsidR="004A5C3E">
        <w:rPr>
          <w:noProof/>
        </w:rPr>
        <w:t xml:space="preserve">the </w:t>
      </w:r>
      <w:r w:rsidR="00D30730">
        <w:rPr>
          <w:noProof/>
        </w:rPr>
        <w:t xml:space="preserve">next sectons </w:t>
      </w:r>
      <w:r w:rsidR="004A5C3E">
        <w:rPr>
          <w:noProof/>
        </w:rPr>
        <w:t xml:space="preserve">we will </w:t>
      </w:r>
      <w:r w:rsidR="00833B09">
        <w:rPr>
          <w:noProof/>
        </w:rPr>
        <w:t xml:space="preserve">discuss </w:t>
      </w:r>
      <w:r w:rsidR="00AC6232">
        <w:rPr>
          <w:noProof/>
        </w:rPr>
        <w:t>creation of each subnet.</w:t>
      </w:r>
    </w:p>
    <w:p w14:paraId="0C4D6E23" w14:textId="2CD42518" w:rsidR="00EF029F" w:rsidRDefault="00EA53CE" w:rsidP="00802960">
      <w:pPr>
        <w:pStyle w:val="BodyText"/>
      </w:pPr>
      <w:r>
        <w:rPr>
          <w:noProof/>
        </w:rPr>
        <w:drawing>
          <wp:inline distT="0" distB="0" distL="0" distR="0" wp14:anchorId="1CA20F78" wp14:editId="72B44FE2">
            <wp:extent cx="5943600" cy="4364355"/>
            <wp:effectExtent l="0" t="0" r="0" b="0"/>
            <wp:docPr id="127362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2134" name="Picture 1" descr="A screenshot of a computer&#10;&#10;Description automatically generated"/>
                    <pic:cNvPicPr/>
                  </pic:nvPicPr>
                  <pic:blipFill>
                    <a:blip r:embed="rId27"/>
                    <a:stretch>
                      <a:fillRect/>
                    </a:stretch>
                  </pic:blipFill>
                  <pic:spPr>
                    <a:xfrm>
                      <a:off x="0" y="0"/>
                      <a:ext cx="5943600" cy="4364355"/>
                    </a:xfrm>
                    <a:prstGeom prst="rect">
                      <a:avLst/>
                    </a:prstGeom>
                  </pic:spPr>
                </pic:pic>
              </a:graphicData>
            </a:graphic>
          </wp:inline>
        </w:drawing>
      </w:r>
    </w:p>
    <w:p w14:paraId="3C711C52" w14:textId="46F0A32D" w:rsidR="00D320ED" w:rsidRDefault="5FBE6D2C" w:rsidP="34540535">
      <w:pPr>
        <w:pStyle w:val="Heading5"/>
      </w:pPr>
      <w:bookmarkStart w:id="37" w:name="_Toc510489696"/>
      <w:bookmarkStart w:id="38" w:name="_Toc182123704"/>
      <w:commentRangeStart w:id="39"/>
      <w:r>
        <w:t xml:space="preserve">Create </w:t>
      </w:r>
      <w:r w:rsidR="7CF54C81">
        <w:t>subnet for AKS</w:t>
      </w:r>
      <w:bookmarkEnd w:id="37"/>
      <w:bookmarkEnd w:id="38"/>
      <w:commentRangeEnd w:id="39"/>
      <w:r>
        <w:rPr>
          <w:rStyle w:val="CommentReference"/>
        </w:rPr>
        <w:commentReference w:id="39"/>
      </w:r>
    </w:p>
    <w:p w14:paraId="7C5AD1EF" w14:textId="67BE121B" w:rsidR="00B10595" w:rsidRDefault="00523A95" w:rsidP="00B10595">
      <w:pPr>
        <w:pStyle w:val="BodyText"/>
        <w:rPr>
          <w:noProof/>
        </w:rPr>
      </w:pPr>
      <w:r>
        <w:rPr>
          <w:noProof/>
        </w:rPr>
        <w:t xml:space="preserve">Click </w:t>
      </w:r>
      <w:r w:rsidR="00ED3F8F">
        <w:rPr>
          <w:noProof/>
        </w:rPr>
        <w:t xml:space="preserve">“+ </w:t>
      </w:r>
      <w:r w:rsidR="00AC6232">
        <w:rPr>
          <w:noProof/>
        </w:rPr>
        <w:t xml:space="preserve">Add </w:t>
      </w:r>
      <w:r w:rsidR="00ED3F8F">
        <w:rPr>
          <w:noProof/>
        </w:rPr>
        <w:t xml:space="preserve">Subnet” button </w:t>
      </w:r>
      <w:r w:rsidR="0099798E">
        <w:rPr>
          <w:noProof/>
        </w:rPr>
        <w:t>to navigate to “Add Subnet” dialog.</w:t>
      </w:r>
      <w:r w:rsidR="00836266">
        <w:rPr>
          <w:noProof/>
        </w:rPr>
        <w:t xml:space="preserve"> </w:t>
      </w:r>
      <w:r w:rsidR="001440AF">
        <w:rPr>
          <w:noProof/>
        </w:rPr>
        <w:t xml:space="preserve">Enter all the required information </w:t>
      </w:r>
      <w:r w:rsidR="003611A5">
        <w:rPr>
          <w:noProof/>
        </w:rPr>
        <w:t xml:space="preserve">as showin in the screenshot </w:t>
      </w:r>
      <w:r w:rsidR="00F55132">
        <w:rPr>
          <w:noProof/>
        </w:rPr>
        <w:t>b</w:t>
      </w:r>
      <w:r w:rsidR="003611A5">
        <w:rPr>
          <w:noProof/>
        </w:rPr>
        <w:t>elow and click “Add” to create the subnet.</w:t>
      </w:r>
    </w:p>
    <w:p w14:paraId="29F3111A" w14:textId="068A1850" w:rsidR="00F55132" w:rsidRDefault="00A61CF6" w:rsidP="00B10595">
      <w:pPr>
        <w:pStyle w:val="BodyText"/>
      </w:pPr>
      <w:r w:rsidRPr="00A61CF6">
        <w:rPr>
          <w:noProof/>
        </w:rPr>
        <w:drawing>
          <wp:inline distT="0" distB="0" distL="0" distR="0" wp14:anchorId="74CB0CAF" wp14:editId="6A1E173D">
            <wp:extent cx="5943600" cy="6288405"/>
            <wp:effectExtent l="0" t="0" r="0" b="0"/>
            <wp:docPr id="639354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54630" name="Picture 1" descr="A screenshot of a computer&#10;&#10;Description automatically generated"/>
                    <pic:cNvPicPr/>
                  </pic:nvPicPr>
                  <pic:blipFill>
                    <a:blip r:embed="rId28"/>
                    <a:stretch>
                      <a:fillRect/>
                    </a:stretch>
                  </pic:blipFill>
                  <pic:spPr>
                    <a:xfrm>
                      <a:off x="0" y="0"/>
                      <a:ext cx="5943600" cy="6288405"/>
                    </a:xfrm>
                    <a:prstGeom prst="rect">
                      <a:avLst/>
                    </a:prstGeom>
                  </pic:spPr>
                </pic:pic>
              </a:graphicData>
            </a:graphic>
          </wp:inline>
        </w:drawing>
      </w:r>
    </w:p>
    <w:p w14:paraId="6FD3F9C0" w14:textId="108372E4" w:rsidR="00472EB7" w:rsidRDefault="32E7C6FC" w:rsidP="34540535">
      <w:pPr>
        <w:pStyle w:val="Heading5"/>
      </w:pPr>
      <w:bookmarkStart w:id="40" w:name="_Toc105309334"/>
      <w:bookmarkStart w:id="41" w:name="_Toc182123705"/>
      <w:r>
        <w:t>Create subnet for Web Application Firewall (WAF)</w:t>
      </w:r>
      <w:bookmarkEnd w:id="40"/>
      <w:bookmarkEnd w:id="41"/>
    </w:p>
    <w:p w14:paraId="09FA9277" w14:textId="159A9507" w:rsidR="00336508" w:rsidRDefault="00336508" w:rsidP="00336508">
      <w:pPr>
        <w:pStyle w:val="BodyText"/>
        <w:rPr>
          <w:noProof/>
        </w:rPr>
      </w:pPr>
      <w:r>
        <w:rPr>
          <w:noProof/>
        </w:rPr>
        <w:t>Click “+ Add Subnet” button to navigate to “Add Subnet” dialog. Enter all the required information as showin in the screenshot below and click “Add” to create the subnet.</w:t>
      </w:r>
    </w:p>
    <w:p w14:paraId="725C1BFC" w14:textId="1BB6D03E" w:rsidR="00472EB7" w:rsidRPr="00472EB7" w:rsidRDefault="00472EB7" w:rsidP="00472EB7">
      <w:pPr>
        <w:pStyle w:val="BodyText"/>
      </w:pPr>
    </w:p>
    <w:p w14:paraId="2E4A5317" w14:textId="33EEF37C" w:rsidR="003349B1" w:rsidRDefault="003349B1" w:rsidP="00B10595">
      <w:pPr>
        <w:pStyle w:val="BodyText"/>
      </w:pPr>
    </w:p>
    <w:p w14:paraId="225A7042" w14:textId="6B44B486" w:rsidR="001E20A7" w:rsidRPr="00846703" w:rsidRDefault="001E20A7" w:rsidP="001E20A7">
      <w:pPr>
        <w:pStyle w:val="BodyText"/>
      </w:pPr>
    </w:p>
    <w:p w14:paraId="18934E97" w14:textId="137F4905" w:rsidR="00E51395" w:rsidRDefault="00D85AC7" w:rsidP="001E20A7">
      <w:r w:rsidRPr="00A021B9">
        <w:rPr>
          <w:noProof/>
        </w:rPr>
        <w:drawing>
          <wp:inline distT="0" distB="0" distL="0" distR="0" wp14:anchorId="2A5D988B" wp14:editId="16B12C56">
            <wp:extent cx="5943600" cy="5880100"/>
            <wp:effectExtent l="0" t="0" r="0" b="0"/>
            <wp:docPr id="557367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67514" name="Picture 1" descr="A screenshot of a computer&#10;&#10;Description automatically generated"/>
                    <pic:cNvPicPr/>
                  </pic:nvPicPr>
                  <pic:blipFill>
                    <a:blip r:embed="rId29"/>
                    <a:stretch>
                      <a:fillRect/>
                    </a:stretch>
                  </pic:blipFill>
                  <pic:spPr>
                    <a:xfrm>
                      <a:off x="0" y="0"/>
                      <a:ext cx="5943600" cy="5880100"/>
                    </a:xfrm>
                    <a:prstGeom prst="rect">
                      <a:avLst/>
                    </a:prstGeom>
                  </pic:spPr>
                </pic:pic>
              </a:graphicData>
            </a:graphic>
          </wp:inline>
        </w:drawing>
      </w:r>
    </w:p>
    <w:p w14:paraId="71016FB7" w14:textId="6839D8ED" w:rsidR="00E51395" w:rsidRDefault="4AFBA35C" w:rsidP="34540535">
      <w:pPr>
        <w:pStyle w:val="Heading5"/>
      </w:pPr>
      <w:bookmarkStart w:id="42" w:name="_Toc1077723813"/>
      <w:bookmarkStart w:id="43" w:name="_Toc182123706"/>
      <w:r>
        <w:t xml:space="preserve">Create subnet for API Management </w:t>
      </w:r>
      <w:r w:rsidR="497A29B7">
        <w:t>(APIM) Gateway</w:t>
      </w:r>
      <w:bookmarkEnd w:id="42"/>
      <w:bookmarkEnd w:id="43"/>
    </w:p>
    <w:p w14:paraId="3A963B0C" w14:textId="5DE1C74D" w:rsidR="00336508" w:rsidRDefault="00336508" w:rsidP="00336508">
      <w:pPr>
        <w:pStyle w:val="BodyText"/>
        <w:rPr>
          <w:noProof/>
        </w:rPr>
      </w:pPr>
      <w:r>
        <w:rPr>
          <w:noProof/>
        </w:rPr>
        <w:t>Click “+ Add Subnet” button to navigate to “Add Subnet” dialog. Enter all the required information as showin in the screenshot below and click “Add” to create the subnet.</w:t>
      </w:r>
    </w:p>
    <w:p w14:paraId="2994FC75" w14:textId="0D8F1171" w:rsidR="00030590" w:rsidRDefault="00030590" w:rsidP="00E51395">
      <w:pPr>
        <w:pStyle w:val="BodyText"/>
        <w:rPr>
          <w:noProof/>
        </w:rPr>
      </w:pPr>
      <w:r w:rsidRPr="00A021B9">
        <w:rPr>
          <w:noProof/>
        </w:rPr>
        <w:drawing>
          <wp:inline distT="0" distB="0" distL="0" distR="0" wp14:anchorId="1C823C80" wp14:editId="32F28C2F">
            <wp:extent cx="5943600" cy="5993130"/>
            <wp:effectExtent l="0" t="0" r="0" b="0"/>
            <wp:docPr id="2112666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66851" name="Picture 1" descr="A screenshot of a computer&#10;&#10;Description automatically generated"/>
                    <pic:cNvPicPr/>
                  </pic:nvPicPr>
                  <pic:blipFill>
                    <a:blip r:embed="rId30"/>
                    <a:stretch>
                      <a:fillRect/>
                    </a:stretch>
                  </pic:blipFill>
                  <pic:spPr>
                    <a:xfrm>
                      <a:off x="0" y="0"/>
                      <a:ext cx="5943600" cy="5993130"/>
                    </a:xfrm>
                    <a:prstGeom prst="rect">
                      <a:avLst/>
                    </a:prstGeom>
                  </pic:spPr>
                </pic:pic>
              </a:graphicData>
            </a:graphic>
          </wp:inline>
        </w:drawing>
      </w:r>
    </w:p>
    <w:p w14:paraId="22D1FFF9" w14:textId="77777777" w:rsidR="00261302" w:rsidRDefault="00261302" w:rsidP="00E51395">
      <w:pPr>
        <w:pStyle w:val="BodyText"/>
        <w:rPr>
          <w:noProof/>
        </w:rPr>
      </w:pPr>
    </w:p>
    <w:p w14:paraId="494AB5F3" w14:textId="67DB416F" w:rsidR="009E3660" w:rsidRDefault="00AB4ADA" w:rsidP="00E51395">
      <w:pPr>
        <w:pStyle w:val="BodyText"/>
        <w:rPr>
          <w:noProof/>
        </w:rPr>
      </w:pPr>
      <w:r>
        <w:rPr>
          <w:noProof/>
        </w:rPr>
        <w:t>Finally</w:t>
      </w:r>
      <w:r w:rsidR="00B277AF">
        <w:rPr>
          <w:noProof/>
        </w:rPr>
        <w:t xml:space="preserve">, when all the subnets are created, click on “Review+Create” button on the “Create Virtual Network” dialog, </w:t>
      </w:r>
      <w:r w:rsidR="003D5FE8">
        <w:rPr>
          <w:noProof/>
        </w:rPr>
        <w:t xml:space="preserve">perform a final review of the supplied information, and created subnets and click on “Create” to </w:t>
      </w:r>
      <w:r w:rsidR="00F7654A">
        <w:rPr>
          <w:noProof/>
        </w:rPr>
        <w:t>create the virtual network.</w:t>
      </w:r>
    </w:p>
    <w:p w14:paraId="7B22576F" w14:textId="408C67DC" w:rsidR="00192C04" w:rsidRDefault="003B4918" w:rsidP="00E51395">
      <w:pPr>
        <w:pStyle w:val="BodyText"/>
        <w:rPr>
          <w:noProof/>
        </w:rPr>
      </w:pPr>
      <w:r w:rsidRPr="003B4918">
        <w:rPr>
          <w:noProof/>
        </w:rPr>
        <w:drawing>
          <wp:inline distT="0" distB="0" distL="0" distR="0" wp14:anchorId="657947C6" wp14:editId="7ACD06E7">
            <wp:extent cx="4953255" cy="7340977"/>
            <wp:effectExtent l="0" t="0" r="0" b="0"/>
            <wp:docPr id="1743663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63979" name="Picture 1" descr="A screenshot of a computer&#10;&#10;Description automatically generated"/>
                    <pic:cNvPicPr/>
                  </pic:nvPicPr>
                  <pic:blipFill>
                    <a:blip r:embed="rId31"/>
                    <a:stretch>
                      <a:fillRect/>
                    </a:stretch>
                  </pic:blipFill>
                  <pic:spPr>
                    <a:xfrm>
                      <a:off x="0" y="0"/>
                      <a:ext cx="4953255" cy="7340977"/>
                    </a:xfrm>
                    <a:prstGeom prst="rect">
                      <a:avLst/>
                    </a:prstGeom>
                  </pic:spPr>
                </pic:pic>
              </a:graphicData>
            </a:graphic>
          </wp:inline>
        </w:drawing>
      </w:r>
    </w:p>
    <w:p w14:paraId="128BDB5D" w14:textId="3A721423" w:rsidR="00192C04" w:rsidRDefault="00192C04" w:rsidP="00E51395">
      <w:pPr>
        <w:pStyle w:val="BodyText"/>
        <w:rPr>
          <w:noProof/>
        </w:rPr>
      </w:pPr>
    </w:p>
    <w:p w14:paraId="1E7F59FD" w14:textId="5DCBB757" w:rsidR="00192C04" w:rsidRDefault="00192C04" w:rsidP="00E51395">
      <w:pPr>
        <w:pStyle w:val="BodyText"/>
        <w:rPr>
          <w:noProof/>
        </w:rPr>
      </w:pPr>
    </w:p>
    <w:p w14:paraId="5D7BB1C4" w14:textId="46DF9143" w:rsidR="00192C04" w:rsidRDefault="00192C04" w:rsidP="00E51395">
      <w:pPr>
        <w:pStyle w:val="BodyText"/>
        <w:rPr>
          <w:noProof/>
        </w:rPr>
      </w:pPr>
    </w:p>
    <w:p w14:paraId="0532FF56" w14:textId="72BECED3" w:rsidR="00192C04" w:rsidRDefault="00192C04" w:rsidP="00E51395">
      <w:pPr>
        <w:pStyle w:val="BodyText"/>
        <w:rPr>
          <w:noProof/>
        </w:rPr>
      </w:pPr>
    </w:p>
    <w:p w14:paraId="37FD7EDB" w14:textId="652577A2" w:rsidR="00BF207B" w:rsidRDefault="21F57707" w:rsidP="34540535">
      <w:pPr>
        <w:pStyle w:val="Heading4"/>
      </w:pPr>
      <w:bookmarkStart w:id="44" w:name="_Toc1639335323"/>
      <w:bookmarkStart w:id="45" w:name="_Toc182123707"/>
      <w:r>
        <w:t>Create Network Security Groups</w:t>
      </w:r>
      <w:bookmarkEnd w:id="44"/>
      <w:bookmarkEnd w:id="45"/>
    </w:p>
    <w:p w14:paraId="13287549" w14:textId="37AB8240" w:rsidR="00067F3F" w:rsidRDefault="00067F3F" w:rsidP="00067F3F">
      <w:pPr>
        <w:pStyle w:val="BodyText"/>
      </w:pPr>
      <w:r>
        <w:t>Using the search tool at the top of the portal home page, search for “</w:t>
      </w:r>
      <w:r w:rsidR="00A10315">
        <w:t>Network Security Groups</w:t>
      </w:r>
      <w:r>
        <w:t>”, select the “</w:t>
      </w:r>
      <w:r w:rsidR="00A10315">
        <w:t>Network Security Groups</w:t>
      </w:r>
      <w:r>
        <w:t>” option from the search results to navigate to “</w:t>
      </w:r>
      <w:r w:rsidR="00A034C1">
        <w:t>Network Security Groups</w:t>
      </w:r>
      <w:r>
        <w:t>” page. Click on “+ Create” to create a new</w:t>
      </w:r>
      <w:r w:rsidR="00A034C1">
        <w:t xml:space="preserve"> network security group</w:t>
      </w:r>
      <w:r>
        <w:t xml:space="preserve">.  Enter information on the “Create </w:t>
      </w:r>
      <w:r w:rsidR="0074025B">
        <w:t>network security group</w:t>
      </w:r>
      <w:r>
        <w:t xml:space="preserve">” dialog as shown in the picture below. Select the correct subscription from the “Subscription” list.  Select the same resource group that was created earlier. Provide a name for the </w:t>
      </w:r>
      <w:r w:rsidR="001C4776">
        <w:t>network security group</w:t>
      </w:r>
      <w:r>
        <w:t xml:space="preserve"> and then select the region where you want this </w:t>
      </w:r>
      <w:r w:rsidR="001C4776">
        <w:t>network security group</w:t>
      </w:r>
      <w:r>
        <w:t xml:space="preserve"> to be created in.  </w:t>
      </w:r>
    </w:p>
    <w:p w14:paraId="2734E0F8" w14:textId="46F359CF" w:rsidR="00C20D47" w:rsidRDefault="00532CC0" w:rsidP="004D1195">
      <w:pPr>
        <w:pStyle w:val="BodyText"/>
      </w:pPr>
      <w:r w:rsidRPr="00532CC0">
        <w:rPr>
          <w:noProof/>
        </w:rPr>
        <w:drawing>
          <wp:inline distT="0" distB="0" distL="0" distR="0" wp14:anchorId="00C94640" wp14:editId="63CB45CC">
            <wp:extent cx="5943600" cy="3089910"/>
            <wp:effectExtent l="0" t="0" r="0" b="0"/>
            <wp:docPr id="516324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24799" name="Picture 1" descr="A screenshot of a computer&#10;&#10;Description automatically generated"/>
                    <pic:cNvPicPr/>
                  </pic:nvPicPr>
                  <pic:blipFill>
                    <a:blip r:embed="rId32"/>
                    <a:stretch>
                      <a:fillRect/>
                    </a:stretch>
                  </pic:blipFill>
                  <pic:spPr>
                    <a:xfrm>
                      <a:off x="0" y="0"/>
                      <a:ext cx="5943600" cy="3089910"/>
                    </a:xfrm>
                    <a:prstGeom prst="rect">
                      <a:avLst/>
                    </a:prstGeom>
                  </pic:spPr>
                </pic:pic>
              </a:graphicData>
            </a:graphic>
          </wp:inline>
        </w:drawing>
      </w:r>
      <w:r w:rsidR="007D32DB" w:rsidRPr="007D32DB">
        <w:br/>
      </w:r>
    </w:p>
    <w:p w14:paraId="1BBE313A" w14:textId="56350281" w:rsidR="001E1414" w:rsidRDefault="001E1414" w:rsidP="001E1414">
      <w:pPr>
        <w:pStyle w:val="BodyText"/>
      </w:pPr>
    </w:p>
    <w:p w14:paraId="4B348C41" w14:textId="076E072C" w:rsidR="002418E3" w:rsidRPr="00C57A4C" w:rsidRDefault="002418E3" w:rsidP="00C57A4C">
      <w:pPr>
        <w:pStyle w:val="BodyText"/>
      </w:pPr>
      <w:r w:rsidRPr="00C57A4C">
        <w:t>Create the following inbound rules</w:t>
      </w:r>
      <w:r w:rsidR="0043403C" w:rsidRPr="00C57A4C">
        <w:t xml:space="preserve"> as shown in the screenshots below.</w:t>
      </w:r>
    </w:p>
    <w:p w14:paraId="1707CA13" w14:textId="688FCD73" w:rsidR="002418E3" w:rsidRDefault="002418E3" w:rsidP="006E328D">
      <w:pPr>
        <w:pStyle w:val="BodyText"/>
        <w:numPr>
          <w:ilvl w:val="0"/>
          <w:numId w:val="13"/>
        </w:numPr>
      </w:pPr>
      <w:r w:rsidRPr="002418E3">
        <w:t xml:space="preserve">Add new rules </w:t>
      </w:r>
    </w:p>
    <w:p w14:paraId="4D9A24F0" w14:textId="5089DA7F" w:rsidR="002418E3" w:rsidRDefault="002418E3" w:rsidP="006E328D">
      <w:pPr>
        <w:pStyle w:val="BodyText"/>
        <w:numPr>
          <w:ilvl w:val="1"/>
          <w:numId w:val="13"/>
        </w:numPr>
      </w:pPr>
      <w:r w:rsidRPr="002418E3">
        <w:t xml:space="preserve">Port 80 (http) </w:t>
      </w:r>
    </w:p>
    <w:p w14:paraId="340F4B71" w14:textId="05EAF17C" w:rsidR="00EA2CC7" w:rsidRDefault="002418E3" w:rsidP="006E328D">
      <w:pPr>
        <w:pStyle w:val="BodyText"/>
        <w:numPr>
          <w:ilvl w:val="2"/>
          <w:numId w:val="13"/>
        </w:numPr>
      </w:pPr>
      <w:r w:rsidRPr="002418E3">
        <w:t xml:space="preserve">Source: IP Addresses </w:t>
      </w:r>
    </w:p>
    <w:p w14:paraId="01257B17" w14:textId="70D30F4B" w:rsidR="00EA2CC7" w:rsidRDefault="002418E3" w:rsidP="006E328D">
      <w:pPr>
        <w:pStyle w:val="BodyText"/>
        <w:numPr>
          <w:ilvl w:val="2"/>
          <w:numId w:val="13"/>
        </w:numPr>
      </w:pPr>
      <w:r w:rsidRPr="002418E3">
        <w:t xml:space="preserve">Source: ideally your specific VPN CIDR blocks, also 10.0.0.0/8 </w:t>
      </w:r>
    </w:p>
    <w:p w14:paraId="2AE79686" w14:textId="1BDC1DDE" w:rsidR="00EA2CC7" w:rsidRDefault="002418E3" w:rsidP="006E328D">
      <w:pPr>
        <w:pStyle w:val="BodyText"/>
        <w:numPr>
          <w:ilvl w:val="2"/>
          <w:numId w:val="13"/>
        </w:numPr>
      </w:pPr>
      <w:r w:rsidRPr="002418E3">
        <w:t xml:space="preserve">Source Port Ranges: * </w:t>
      </w:r>
    </w:p>
    <w:p w14:paraId="687E6875" w14:textId="0D4BF6CD" w:rsidR="000B0673" w:rsidRDefault="002418E3" w:rsidP="006E328D">
      <w:pPr>
        <w:pStyle w:val="BodyText"/>
        <w:numPr>
          <w:ilvl w:val="2"/>
          <w:numId w:val="13"/>
        </w:numPr>
      </w:pPr>
      <w:r w:rsidRPr="002418E3">
        <w:t xml:space="preserve">Destination: Any </w:t>
      </w:r>
    </w:p>
    <w:p w14:paraId="71381B4A" w14:textId="31C6204F" w:rsidR="000B0673" w:rsidRDefault="002418E3" w:rsidP="006E328D">
      <w:pPr>
        <w:pStyle w:val="BodyText"/>
        <w:numPr>
          <w:ilvl w:val="2"/>
          <w:numId w:val="13"/>
        </w:numPr>
      </w:pPr>
      <w:r w:rsidRPr="002418E3">
        <w:t xml:space="preserve">Service: HTTP </w:t>
      </w:r>
    </w:p>
    <w:p w14:paraId="1445BD2D" w14:textId="2DC30F23" w:rsidR="000B0673" w:rsidRDefault="000B0673" w:rsidP="006E328D">
      <w:pPr>
        <w:pStyle w:val="BodyText"/>
        <w:numPr>
          <w:ilvl w:val="2"/>
          <w:numId w:val="13"/>
        </w:numPr>
      </w:pPr>
      <w:r>
        <w:t>P</w:t>
      </w:r>
      <w:r w:rsidR="002418E3" w:rsidRPr="002418E3">
        <w:t xml:space="preserve">rotocol: TCP </w:t>
      </w:r>
    </w:p>
    <w:p w14:paraId="40C26601" w14:textId="19BC9E0C" w:rsidR="000B0673" w:rsidRDefault="002418E3" w:rsidP="006E328D">
      <w:pPr>
        <w:pStyle w:val="BodyText"/>
        <w:numPr>
          <w:ilvl w:val="1"/>
          <w:numId w:val="13"/>
        </w:numPr>
      </w:pPr>
      <w:r w:rsidRPr="002418E3">
        <w:t xml:space="preserve">Port 443 (https) </w:t>
      </w:r>
    </w:p>
    <w:p w14:paraId="6C203FA1" w14:textId="1626E445" w:rsidR="00BC5BC5" w:rsidRDefault="002418E3" w:rsidP="006E328D">
      <w:pPr>
        <w:pStyle w:val="BodyText"/>
        <w:numPr>
          <w:ilvl w:val="3"/>
          <w:numId w:val="13"/>
        </w:numPr>
      </w:pPr>
      <w:r w:rsidRPr="002418E3">
        <w:t xml:space="preserve">Source: IP Addresses </w:t>
      </w:r>
    </w:p>
    <w:p w14:paraId="2F32AF4F" w14:textId="7B9CB0E8" w:rsidR="00BC5BC5" w:rsidRDefault="002418E3" w:rsidP="006E328D">
      <w:pPr>
        <w:pStyle w:val="BodyText"/>
        <w:numPr>
          <w:ilvl w:val="3"/>
          <w:numId w:val="13"/>
        </w:numPr>
      </w:pPr>
      <w:r w:rsidRPr="002418E3">
        <w:t xml:space="preserve">Source: ideally your specific VPN CIDR blocks, also 10.0.0.0/8 </w:t>
      </w:r>
    </w:p>
    <w:p w14:paraId="24AE5F8B" w14:textId="24630D94" w:rsidR="00BC5BC5" w:rsidRDefault="002418E3" w:rsidP="006E328D">
      <w:pPr>
        <w:pStyle w:val="BodyText"/>
        <w:numPr>
          <w:ilvl w:val="3"/>
          <w:numId w:val="13"/>
        </w:numPr>
      </w:pPr>
      <w:r w:rsidRPr="002418E3">
        <w:t xml:space="preserve">Source Port Ranges: * </w:t>
      </w:r>
    </w:p>
    <w:p w14:paraId="5F35AD6C" w14:textId="247BB2F7" w:rsidR="00BC5BC5" w:rsidRDefault="002418E3" w:rsidP="006E328D">
      <w:pPr>
        <w:pStyle w:val="BodyText"/>
        <w:numPr>
          <w:ilvl w:val="3"/>
          <w:numId w:val="13"/>
        </w:numPr>
      </w:pPr>
      <w:r w:rsidRPr="002418E3">
        <w:t xml:space="preserve">Destination: Any </w:t>
      </w:r>
    </w:p>
    <w:p w14:paraId="3BF7803C" w14:textId="63B33EC7" w:rsidR="00BC5BC5" w:rsidRDefault="002418E3" w:rsidP="006E328D">
      <w:pPr>
        <w:pStyle w:val="BodyText"/>
        <w:numPr>
          <w:ilvl w:val="3"/>
          <w:numId w:val="13"/>
        </w:numPr>
      </w:pPr>
      <w:r w:rsidRPr="002418E3">
        <w:t xml:space="preserve">Service: HTTPS </w:t>
      </w:r>
    </w:p>
    <w:p w14:paraId="7DAF86F2" w14:textId="3F279AF2" w:rsidR="00BC5BC5" w:rsidRDefault="002418E3" w:rsidP="006E328D">
      <w:pPr>
        <w:pStyle w:val="BodyText"/>
        <w:numPr>
          <w:ilvl w:val="3"/>
          <w:numId w:val="13"/>
        </w:numPr>
      </w:pPr>
      <w:r w:rsidRPr="002418E3">
        <w:t xml:space="preserve">Protocol: TCP </w:t>
      </w:r>
    </w:p>
    <w:p w14:paraId="09DEA54F" w14:textId="67761177" w:rsidR="00BC5BC5" w:rsidRDefault="002418E3" w:rsidP="006E328D">
      <w:pPr>
        <w:pStyle w:val="BodyText"/>
        <w:numPr>
          <w:ilvl w:val="1"/>
          <w:numId w:val="13"/>
        </w:numPr>
      </w:pPr>
      <w:r w:rsidRPr="002418E3">
        <w:t xml:space="preserve">Port 3443 (APIM management) </w:t>
      </w:r>
    </w:p>
    <w:p w14:paraId="290CA762" w14:textId="6AFA4665" w:rsidR="00F445C4" w:rsidRDefault="002418E3" w:rsidP="006E328D">
      <w:pPr>
        <w:pStyle w:val="BodyText"/>
        <w:numPr>
          <w:ilvl w:val="2"/>
          <w:numId w:val="13"/>
        </w:numPr>
      </w:pPr>
      <w:r w:rsidRPr="002418E3">
        <w:t xml:space="preserve">Source: Service Tag </w:t>
      </w:r>
    </w:p>
    <w:p w14:paraId="453DB9D2" w14:textId="270A3055" w:rsidR="00367610" w:rsidRDefault="002418E3" w:rsidP="006E328D">
      <w:pPr>
        <w:pStyle w:val="BodyText"/>
        <w:numPr>
          <w:ilvl w:val="2"/>
          <w:numId w:val="13"/>
        </w:numPr>
      </w:pPr>
      <w:r w:rsidRPr="002418E3">
        <w:t xml:space="preserve">Source service tag: </w:t>
      </w:r>
      <w:proofErr w:type="spellStart"/>
      <w:r w:rsidRPr="002418E3">
        <w:t>ApiManagemen</w:t>
      </w:r>
      <w:r w:rsidR="00367610">
        <w:t>t</w:t>
      </w:r>
      <w:proofErr w:type="spellEnd"/>
    </w:p>
    <w:p w14:paraId="321C8DD9" w14:textId="3AE0A6EE" w:rsidR="00F445C4" w:rsidRDefault="00367610" w:rsidP="006E328D">
      <w:pPr>
        <w:pStyle w:val="BodyText"/>
        <w:numPr>
          <w:ilvl w:val="2"/>
          <w:numId w:val="13"/>
        </w:numPr>
      </w:pPr>
      <w:r w:rsidRPr="00367610">
        <w:t xml:space="preserve">Source port ranges: * </w:t>
      </w:r>
    </w:p>
    <w:p w14:paraId="56F3E954" w14:textId="120CEB20" w:rsidR="00F445C4" w:rsidRDefault="00367610" w:rsidP="006E328D">
      <w:pPr>
        <w:pStyle w:val="BodyText"/>
        <w:numPr>
          <w:ilvl w:val="2"/>
          <w:numId w:val="13"/>
        </w:numPr>
      </w:pPr>
      <w:r w:rsidRPr="00367610">
        <w:t xml:space="preserve">Destination: Service Tag </w:t>
      </w:r>
    </w:p>
    <w:p w14:paraId="2357D218" w14:textId="08AD2141" w:rsidR="00871719" w:rsidRDefault="00367610" w:rsidP="006E328D">
      <w:pPr>
        <w:pStyle w:val="BodyText"/>
        <w:numPr>
          <w:ilvl w:val="2"/>
          <w:numId w:val="13"/>
        </w:numPr>
      </w:pPr>
      <w:r w:rsidRPr="00367610">
        <w:t xml:space="preserve">Destination service tag: </w:t>
      </w:r>
      <w:proofErr w:type="spellStart"/>
      <w:r w:rsidRPr="00367610">
        <w:t>VirtualNetwork</w:t>
      </w:r>
      <w:proofErr w:type="spellEnd"/>
      <w:r w:rsidRPr="00367610">
        <w:t xml:space="preserve"> </w:t>
      </w:r>
    </w:p>
    <w:p w14:paraId="21E94F72" w14:textId="76DB4BD9" w:rsidR="00871719" w:rsidRDefault="00367610" w:rsidP="006E328D">
      <w:pPr>
        <w:pStyle w:val="BodyText"/>
        <w:numPr>
          <w:ilvl w:val="2"/>
          <w:numId w:val="13"/>
        </w:numPr>
      </w:pPr>
      <w:r w:rsidRPr="00367610">
        <w:t xml:space="preserve">Service: Custom </w:t>
      </w:r>
    </w:p>
    <w:p w14:paraId="357CBA19" w14:textId="4AA9A76A" w:rsidR="00871719" w:rsidRDefault="00367610" w:rsidP="006E328D">
      <w:pPr>
        <w:pStyle w:val="BodyText"/>
        <w:numPr>
          <w:ilvl w:val="2"/>
          <w:numId w:val="13"/>
        </w:numPr>
      </w:pPr>
      <w:r w:rsidRPr="00367610">
        <w:t xml:space="preserve">Protocol: TCP </w:t>
      </w:r>
    </w:p>
    <w:p w14:paraId="40C27483" w14:textId="558D1ED4" w:rsidR="00871719" w:rsidRDefault="00367610" w:rsidP="006E328D">
      <w:pPr>
        <w:pStyle w:val="BodyText"/>
        <w:numPr>
          <w:ilvl w:val="2"/>
          <w:numId w:val="13"/>
        </w:numPr>
      </w:pPr>
      <w:r w:rsidRPr="00367610">
        <w:t xml:space="preserve">Destination port: 3443 </w:t>
      </w:r>
    </w:p>
    <w:p w14:paraId="39FEED58" w14:textId="0CB2E428" w:rsidR="00871719" w:rsidRDefault="00367610" w:rsidP="006E328D">
      <w:pPr>
        <w:pStyle w:val="BodyText"/>
        <w:numPr>
          <w:ilvl w:val="1"/>
          <w:numId w:val="13"/>
        </w:numPr>
      </w:pPr>
      <w:r w:rsidRPr="00367610">
        <w:t xml:space="preserve">Ports 31000-31002 (streaming) </w:t>
      </w:r>
    </w:p>
    <w:p w14:paraId="6126BBBC" w14:textId="04402EBB" w:rsidR="00871719" w:rsidRDefault="00367610" w:rsidP="006E328D">
      <w:pPr>
        <w:pStyle w:val="BodyText"/>
        <w:numPr>
          <w:ilvl w:val="2"/>
          <w:numId w:val="13"/>
        </w:numPr>
      </w:pPr>
      <w:r w:rsidRPr="00367610">
        <w:t xml:space="preserve">Source: IP Addresses </w:t>
      </w:r>
    </w:p>
    <w:p w14:paraId="7466509C" w14:textId="41555893" w:rsidR="00871719" w:rsidRDefault="00367610" w:rsidP="006E328D">
      <w:pPr>
        <w:pStyle w:val="BodyText"/>
        <w:numPr>
          <w:ilvl w:val="2"/>
          <w:numId w:val="13"/>
        </w:numPr>
      </w:pPr>
      <w:r w:rsidRPr="00367610">
        <w:t xml:space="preserve">Source: ideally your specific VPN CIDR blocks, also 10.0.0.0/8 </w:t>
      </w:r>
    </w:p>
    <w:p w14:paraId="39911075" w14:textId="2E7C1DD7" w:rsidR="002162F9" w:rsidRDefault="00367610" w:rsidP="006E328D">
      <w:pPr>
        <w:pStyle w:val="BodyText"/>
        <w:numPr>
          <w:ilvl w:val="2"/>
          <w:numId w:val="13"/>
        </w:numPr>
      </w:pPr>
      <w:r w:rsidRPr="00367610">
        <w:t xml:space="preserve">Source Port Ranges: * </w:t>
      </w:r>
    </w:p>
    <w:p w14:paraId="350BB8A1" w14:textId="01D818DE" w:rsidR="002162F9" w:rsidRDefault="00367610" w:rsidP="006E328D">
      <w:pPr>
        <w:pStyle w:val="BodyText"/>
        <w:numPr>
          <w:ilvl w:val="2"/>
          <w:numId w:val="13"/>
        </w:numPr>
      </w:pPr>
      <w:r w:rsidRPr="00367610">
        <w:t xml:space="preserve">Destination: Any </w:t>
      </w:r>
    </w:p>
    <w:p w14:paraId="0AD20521" w14:textId="565A04F4" w:rsidR="002162F9" w:rsidRDefault="00367610" w:rsidP="006E328D">
      <w:pPr>
        <w:pStyle w:val="BodyText"/>
        <w:numPr>
          <w:ilvl w:val="2"/>
          <w:numId w:val="13"/>
        </w:numPr>
      </w:pPr>
      <w:r w:rsidRPr="00367610">
        <w:t xml:space="preserve">Service: Custom </w:t>
      </w:r>
    </w:p>
    <w:p w14:paraId="57689BB8" w14:textId="2171B5EE" w:rsidR="002162F9" w:rsidRDefault="00367610" w:rsidP="006E328D">
      <w:pPr>
        <w:pStyle w:val="BodyText"/>
        <w:numPr>
          <w:ilvl w:val="2"/>
          <w:numId w:val="13"/>
        </w:numPr>
      </w:pPr>
      <w:r w:rsidRPr="00367610">
        <w:t xml:space="preserve">Destination Port Ranges: 31000-31002  </w:t>
      </w:r>
    </w:p>
    <w:p w14:paraId="571EC5B3" w14:textId="0697A8E4" w:rsidR="00367610" w:rsidRDefault="00367610" w:rsidP="006E328D">
      <w:pPr>
        <w:pStyle w:val="BodyText"/>
        <w:numPr>
          <w:ilvl w:val="2"/>
          <w:numId w:val="13"/>
        </w:numPr>
      </w:pPr>
      <w:r w:rsidRPr="00367610">
        <w:t>Protocol: TCP and UDP (need a separate rule for each</w:t>
      </w:r>
    </w:p>
    <w:p w14:paraId="5EC0C031" w14:textId="6BB28498" w:rsidR="00DD082C" w:rsidRDefault="00DD082C" w:rsidP="00DD082C">
      <w:pPr>
        <w:pStyle w:val="ListParagraph"/>
      </w:pPr>
    </w:p>
    <w:p w14:paraId="17F0AFD4" w14:textId="77777777" w:rsidR="00831177" w:rsidRDefault="00831177" w:rsidP="00DD082C">
      <w:pPr>
        <w:pStyle w:val="ListParagraph"/>
      </w:pPr>
    </w:p>
    <w:p w14:paraId="227D2FDC" w14:textId="670BAAD0" w:rsidR="00831177" w:rsidRDefault="00831177" w:rsidP="00DD082C">
      <w:pPr>
        <w:pStyle w:val="ListParagraph"/>
      </w:pPr>
      <w:r w:rsidRPr="00831177">
        <w:rPr>
          <w:noProof/>
        </w:rPr>
        <w:drawing>
          <wp:inline distT="0" distB="0" distL="0" distR="0" wp14:anchorId="45A4DAA8" wp14:editId="37035E51">
            <wp:extent cx="5943600" cy="6060440"/>
            <wp:effectExtent l="0" t="0" r="0" b="0"/>
            <wp:docPr id="449967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67648" name="Picture 1" descr="A screenshot of a computer&#10;&#10;Description automatically generated"/>
                    <pic:cNvPicPr/>
                  </pic:nvPicPr>
                  <pic:blipFill>
                    <a:blip r:embed="rId33"/>
                    <a:stretch>
                      <a:fillRect/>
                    </a:stretch>
                  </pic:blipFill>
                  <pic:spPr>
                    <a:xfrm>
                      <a:off x="0" y="0"/>
                      <a:ext cx="5943600" cy="6060440"/>
                    </a:xfrm>
                    <a:prstGeom prst="rect">
                      <a:avLst/>
                    </a:prstGeom>
                  </pic:spPr>
                </pic:pic>
              </a:graphicData>
            </a:graphic>
          </wp:inline>
        </w:drawing>
      </w:r>
    </w:p>
    <w:p w14:paraId="57E6291E" w14:textId="77777777" w:rsidR="00831177" w:rsidRDefault="00831177" w:rsidP="00DD082C">
      <w:pPr>
        <w:pStyle w:val="ListParagraph"/>
      </w:pPr>
    </w:p>
    <w:p w14:paraId="09565AC9" w14:textId="77777777" w:rsidR="00831177" w:rsidRDefault="00831177" w:rsidP="00DD082C">
      <w:pPr>
        <w:pStyle w:val="ListParagraph"/>
      </w:pPr>
    </w:p>
    <w:p w14:paraId="1B648A8C" w14:textId="33C435F2" w:rsidR="00C57959" w:rsidRDefault="00C57959" w:rsidP="00DD082C">
      <w:pPr>
        <w:pStyle w:val="ListParagraph"/>
      </w:pPr>
      <w:r w:rsidRPr="00163EE3">
        <w:rPr>
          <w:noProof/>
        </w:rPr>
        <w:drawing>
          <wp:inline distT="0" distB="0" distL="0" distR="0" wp14:anchorId="7B23CC23" wp14:editId="4A0F8122">
            <wp:extent cx="2627194" cy="3808057"/>
            <wp:effectExtent l="0" t="0" r="0" b="0"/>
            <wp:docPr id="939984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84295" name="Picture 1" descr="A screenshot of a computer&#10;&#10;Description automatically generated"/>
                    <pic:cNvPicPr/>
                  </pic:nvPicPr>
                  <pic:blipFill>
                    <a:blip r:embed="rId34"/>
                    <a:stretch>
                      <a:fillRect/>
                    </a:stretch>
                  </pic:blipFill>
                  <pic:spPr>
                    <a:xfrm>
                      <a:off x="0" y="0"/>
                      <a:ext cx="2683584" cy="3889793"/>
                    </a:xfrm>
                    <a:prstGeom prst="rect">
                      <a:avLst/>
                    </a:prstGeom>
                  </pic:spPr>
                </pic:pic>
              </a:graphicData>
            </a:graphic>
          </wp:inline>
        </w:drawing>
      </w:r>
      <w:r w:rsidRPr="004D36BA">
        <w:rPr>
          <w:noProof/>
        </w:rPr>
        <w:drawing>
          <wp:inline distT="0" distB="0" distL="0" distR="0" wp14:anchorId="748574AB" wp14:editId="7F4950B1">
            <wp:extent cx="2575733" cy="3745713"/>
            <wp:effectExtent l="0" t="0" r="0" b="0"/>
            <wp:docPr id="1552964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64859" name="Picture 1" descr="A screenshot of a computer&#10;&#10;Description automatically generated"/>
                    <pic:cNvPicPr/>
                  </pic:nvPicPr>
                  <pic:blipFill>
                    <a:blip r:embed="rId35"/>
                    <a:stretch>
                      <a:fillRect/>
                    </a:stretch>
                  </pic:blipFill>
                  <pic:spPr>
                    <a:xfrm>
                      <a:off x="0" y="0"/>
                      <a:ext cx="2584504" cy="3758469"/>
                    </a:xfrm>
                    <a:prstGeom prst="rect">
                      <a:avLst/>
                    </a:prstGeom>
                  </pic:spPr>
                </pic:pic>
              </a:graphicData>
            </a:graphic>
          </wp:inline>
        </w:drawing>
      </w:r>
    </w:p>
    <w:p w14:paraId="66C9105D" w14:textId="61763C47" w:rsidR="00DD082C" w:rsidRDefault="00DD082C" w:rsidP="00DD082C">
      <w:pPr>
        <w:pStyle w:val="ListParagraph"/>
      </w:pPr>
    </w:p>
    <w:p w14:paraId="073D28EF" w14:textId="4E3B930C" w:rsidR="00DD082C" w:rsidRDefault="00DD082C" w:rsidP="00DD082C">
      <w:pPr>
        <w:pStyle w:val="ListParagraph"/>
      </w:pPr>
      <w:r w:rsidRPr="002F480E">
        <w:rPr>
          <w:noProof/>
        </w:rPr>
        <w:drawing>
          <wp:inline distT="0" distB="0" distL="0" distR="0" wp14:anchorId="5A759352" wp14:editId="32BB7489">
            <wp:extent cx="2808674" cy="4060209"/>
            <wp:effectExtent l="0" t="0" r="0" b="0"/>
            <wp:docPr id="58922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2788" name="Picture 1" descr="A screenshot of a computer&#10;&#10;Description automatically generated"/>
                    <pic:cNvPicPr/>
                  </pic:nvPicPr>
                  <pic:blipFill>
                    <a:blip r:embed="rId36"/>
                    <a:stretch>
                      <a:fillRect/>
                    </a:stretch>
                  </pic:blipFill>
                  <pic:spPr>
                    <a:xfrm>
                      <a:off x="0" y="0"/>
                      <a:ext cx="2836789" cy="4100851"/>
                    </a:xfrm>
                    <a:prstGeom prst="rect">
                      <a:avLst/>
                    </a:prstGeom>
                  </pic:spPr>
                </pic:pic>
              </a:graphicData>
            </a:graphic>
          </wp:inline>
        </w:drawing>
      </w:r>
      <w:r w:rsidR="00615871" w:rsidRPr="00903E03">
        <w:rPr>
          <w:noProof/>
        </w:rPr>
        <w:drawing>
          <wp:inline distT="0" distB="0" distL="0" distR="0" wp14:anchorId="7A9B917C" wp14:editId="3D293D14">
            <wp:extent cx="2658675" cy="4099026"/>
            <wp:effectExtent l="0" t="0" r="8890" b="0"/>
            <wp:docPr id="139584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4032" name="Picture 1" descr="A screenshot of a computer&#10;&#10;Description automatically generated"/>
                    <pic:cNvPicPr/>
                  </pic:nvPicPr>
                  <pic:blipFill>
                    <a:blip r:embed="rId37"/>
                    <a:stretch>
                      <a:fillRect/>
                    </a:stretch>
                  </pic:blipFill>
                  <pic:spPr>
                    <a:xfrm>
                      <a:off x="0" y="0"/>
                      <a:ext cx="2695219" cy="4155368"/>
                    </a:xfrm>
                    <a:prstGeom prst="rect">
                      <a:avLst/>
                    </a:prstGeom>
                  </pic:spPr>
                </pic:pic>
              </a:graphicData>
            </a:graphic>
          </wp:inline>
        </w:drawing>
      </w:r>
    </w:p>
    <w:p w14:paraId="016B1034" w14:textId="5ADAA7EB" w:rsidR="005B38B3" w:rsidRDefault="005B38B3" w:rsidP="00DD082C">
      <w:pPr>
        <w:pStyle w:val="ListParagraph"/>
      </w:pPr>
    </w:p>
    <w:p w14:paraId="15C6CAD0" w14:textId="63B600EE" w:rsidR="005B38B3" w:rsidRDefault="005B38B3" w:rsidP="00DD082C">
      <w:pPr>
        <w:pStyle w:val="ListParagraph"/>
      </w:pPr>
      <w:r w:rsidRPr="00D24245">
        <w:rPr>
          <w:noProof/>
        </w:rPr>
        <w:drawing>
          <wp:inline distT="0" distB="0" distL="0" distR="0" wp14:anchorId="122A4F68" wp14:editId="7C350C45">
            <wp:extent cx="4409127" cy="3507517"/>
            <wp:effectExtent l="0" t="0" r="0" b="0"/>
            <wp:docPr id="119718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85854" name="Picture 1" descr="A screenshot of a computer&#10;&#10;Description automatically generated"/>
                    <pic:cNvPicPr/>
                  </pic:nvPicPr>
                  <pic:blipFill>
                    <a:blip r:embed="rId38"/>
                    <a:stretch>
                      <a:fillRect/>
                    </a:stretch>
                  </pic:blipFill>
                  <pic:spPr>
                    <a:xfrm>
                      <a:off x="0" y="0"/>
                      <a:ext cx="4454025" cy="3543234"/>
                    </a:xfrm>
                    <a:prstGeom prst="rect">
                      <a:avLst/>
                    </a:prstGeom>
                  </pic:spPr>
                </pic:pic>
              </a:graphicData>
            </a:graphic>
          </wp:inline>
        </w:drawing>
      </w:r>
    </w:p>
    <w:p w14:paraId="198AD478" w14:textId="79AFB9A2" w:rsidR="0043403C" w:rsidRDefault="00666250" w:rsidP="00A6045D">
      <w:pPr>
        <w:pStyle w:val="BodyText"/>
      </w:pPr>
      <w:r w:rsidRPr="00666250">
        <w:rPr>
          <w:noProof/>
        </w:rPr>
        <w:drawing>
          <wp:inline distT="0" distB="0" distL="0" distR="0" wp14:anchorId="6571827F" wp14:editId="055E158C">
            <wp:extent cx="5943600" cy="2334260"/>
            <wp:effectExtent l="0" t="0" r="0" b="0"/>
            <wp:docPr id="443610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0047" name="Picture 1" descr="A screenshot of a computer&#10;&#10;Description automatically generated"/>
                    <pic:cNvPicPr/>
                  </pic:nvPicPr>
                  <pic:blipFill>
                    <a:blip r:embed="rId39"/>
                    <a:stretch>
                      <a:fillRect/>
                    </a:stretch>
                  </pic:blipFill>
                  <pic:spPr>
                    <a:xfrm>
                      <a:off x="0" y="0"/>
                      <a:ext cx="5943600" cy="2334260"/>
                    </a:xfrm>
                    <a:prstGeom prst="rect">
                      <a:avLst/>
                    </a:prstGeom>
                  </pic:spPr>
                </pic:pic>
              </a:graphicData>
            </a:graphic>
          </wp:inline>
        </w:drawing>
      </w:r>
    </w:p>
    <w:p w14:paraId="358CEC33" w14:textId="77777777" w:rsidR="00261302" w:rsidRPr="00367610" w:rsidRDefault="00261302" w:rsidP="00A6045D">
      <w:pPr>
        <w:pStyle w:val="BodyText"/>
      </w:pPr>
    </w:p>
    <w:p w14:paraId="040C3AF0" w14:textId="345006AE" w:rsidR="007D55BB" w:rsidRDefault="09A3E272" w:rsidP="34540535">
      <w:pPr>
        <w:pStyle w:val="Heading4"/>
      </w:pPr>
      <w:bookmarkStart w:id="46" w:name="_Toc1566350174"/>
      <w:bookmarkStart w:id="47" w:name="_Toc182123708"/>
      <w:r>
        <w:t>Assign to subnets</w:t>
      </w:r>
      <w:r w:rsidR="2006F595">
        <w:t xml:space="preserve"> subnet-</w:t>
      </w:r>
      <w:proofErr w:type="spellStart"/>
      <w:r w:rsidR="2006F595">
        <w:t>aks</w:t>
      </w:r>
      <w:proofErr w:type="spellEnd"/>
      <w:r w:rsidR="2006F595">
        <w:t xml:space="preserve"> and subnet-</w:t>
      </w:r>
      <w:proofErr w:type="spellStart"/>
      <w:r w:rsidR="2006F595">
        <w:t>ap</w:t>
      </w:r>
      <w:r w:rsidR="5F45DBB5">
        <w:t>i</w:t>
      </w:r>
      <w:r w:rsidR="2006F595">
        <w:t>m</w:t>
      </w:r>
      <w:bookmarkEnd w:id="46"/>
      <w:bookmarkEnd w:id="47"/>
      <w:proofErr w:type="spellEnd"/>
    </w:p>
    <w:p w14:paraId="7035B16C" w14:textId="63F52288" w:rsidR="00977463" w:rsidRPr="00977463" w:rsidRDefault="00977463" w:rsidP="00977463">
      <w:pPr>
        <w:pStyle w:val="BodyText"/>
      </w:pPr>
      <w:r>
        <w:t xml:space="preserve">Navigate to the </w:t>
      </w:r>
      <w:proofErr w:type="spellStart"/>
      <w:r>
        <w:t>contoso</w:t>
      </w:r>
      <w:proofErr w:type="spellEnd"/>
      <w:r>
        <w:t>-</w:t>
      </w:r>
      <w:r w:rsidR="007E5CC4">
        <w:t>omniverse</w:t>
      </w:r>
      <w:r w:rsidR="000618C6">
        <w:t>-</w:t>
      </w:r>
      <w:proofErr w:type="spellStart"/>
      <w:r w:rsidR="000618C6">
        <w:t>nsg</w:t>
      </w:r>
      <w:proofErr w:type="spellEnd"/>
      <w:r w:rsidR="007F4F0D">
        <w:t xml:space="preserve">, click on </w:t>
      </w:r>
      <w:r w:rsidR="009F73A1">
        <w:t xml:space="preserve">Settings and then </w:t>
      </w:r>
      <w:r w:rsidR="00D53177">
        <w:t>S</w:t>
      </w:r>
      <w:r w:rsidR="009F73A1">
        <w:t>ubnets</w:t>
      </w:r>
      <w:r w:rsidR="00BA0CDE">
        <w:t xml:space="preserve"> to navigate to </w:t>
      </w:r>
      <w:r w:rsidR="0012578D">
        <w:t>“</w:t>
      </w:r>
      <w:proofErr w:type="spellStart"/>
      <w:r w:rsidR="00BA0CDE">
        <w:t>contoso</w:t>
      </w:r>
      <w:proofErr w:type="spellEnd"/>
      <w:r w:rsidR="0012578D">
        <w:t>-</w:t>
      </w:r>
      <w:r w:rsidR="007E5CC4">
        <w:t>omniverse</w:t>
      </w:r>
      <w:r w:rsidR="0012578D">
        <w:t>-</w:t>
      </w:r>
      <w:proofErr w:type="spellStart"/>
      <w:r w:rsidR="0012578D">
        <w:t>nsg</w:t>
      </w:r>
      <w:proofErr w:type="spellEnd"/>
      <w:r w:rsidR="0012578D">
        <w:t xml:space="preserve"> | Subnets” page</w:t>
      </w:r>
      <w:r w:rsidR="00D53177">
        <w:t xml:space="preserve">. Click </w:t>
      </w:r>
      <w:r w:rsidR="00FE2A5F">
        <w:t>on “+ Associate”</w:t>
      </w:r>
      <w:r w:rsidR="000A294B">
        <w:t>. On the “Associate subnet” dialog box, select “</w:t>
      </w:r>
      <w:proofErr w:type="spellStart"/>
      <w:r w:rsidR="000A294B">
        <w:t>contoso</w:t>
      </w:r>
      <w:proofErr w:type="spellEnd"/>
      <w:r w:rsidR="000A294B">
        <w:t>-o</w:t>
      </w:r>
      <w:r w:rsidR="007E5CC4">
        <w:t>mniverse-</w:t>
      </w:r>
      <w:proofErr w:type="spellStart"/>
      <w:r w:rsidR="007E5CC4">
        <w:t>vnet</w:t>
      </w:r>
      <w:proofErr w:type="spellEnd"/>
      <w:r w:rsidR="007E5CC4">
        <w:t>”</w:t>
      </w:r>
      <w:r w:rsidR="00F27535">
        <w:t xml:space="preserve"> as the virtual network and “subnet-</w:t>
      </w:r>
      <w:proofErr w:type="spellStart"/>
      <w:r w:rsidR="00F27535">
        <w:t>aks</w:t>
      </w:r>
      <w:proofErr w:type="spellEnd"/>
      <w:r w:rsidR="00F27535">
        <w:t xml:space="preserve">” as the subnet to associate the network security group.  Repeat the same process to associate the network security group to </w:t>
      </w:r>
      <w:r w:rsidR="00AD67D6">
        <w:t>subnet “subnet-</w:t>
      </w:r>
      <w:proofErr w:type="spellStart"/>
      <w:r w:rsidR="00AD67D6">
        <w:t>apm</w:t>
      </w:r>
      <w:proofErr w:type="spellEnd"/>
      <w:r w:rsidR="00AD67D6">
        <w:t>”</w:t>
      </w:r>
    </w:p>
    <w:p w14:paraId="7CE0CC3E" w14:textId="6582FC00" w:rsidR="0034046C" w:rsidRPr="00977463" w:rsidRDefault="0034046C" w:rsidP="00977463">
      <w:pPr>
        <w:pStyle w:val="BodyText"/>
      </w:pPr>
      <w:r w:rsidRPr="0034046C">
        <w:rPr>
          <w:noProof/>
        </w:rPr>
        <w:drawing>
          <wp:inline distT="0" distB="0" distL="0" distR="0" wp14:anchorId="56BABF6B" wp14:editId="671E7B1D">
            <wp:extent cx="2664926" cy="4202244"/>
            <wp:effectExtent l="0" t="0" r="0" b="0"/>
            <wp:docPr id="191825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58325" name="Picture 1" descr="A screenshot of a computer&#10;&#10;Description automatically generated"/>
                    <pic:cNvPicPr/>
                  </pic:nvPicPr>
                  <pic:blipFill>
                    <a:blip r:embed="rId40"/>
                    <a:stretch>
                      <a:fillRect/>
                    </a:stretch>
                  </pic:blipFill>
                  <pic:spPr>
                    <a:xfrm>
                      <a:off x="0" y="0"/>
                      <a:ext cx="2693443" cy="4247212"/>
                    </a:xfrm>
                    <a:prstGeom prst="rect">
                      <a:avLst/>
                    </a:prstGeom>
                  </pic:spPr>
                </pic:pic>
              </a:graphicData>
            </a:graphic>
          </wp:inline>
        </w:drawing>
      </w:r>
      <w:r w:rsidR="00567732" w:rsidRPr="00567732">
        <w:rPr>
          <w:noProof/>
        </w:rPr>
        <w:drawing>
          <wp:inline distT="0" distB="0" distL="0" distR="0" wp14:anchorId="6D0A7293" wp14:editId="49A61ADC">
            <wp:extent cx="2714014" cy="4233134"/>
            <wp:effectExtent l="0" t="0" r="0" b="0"/>
            <wp:docPr id="1087651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651732" name="Picture 1" descr="A screenshot of a computer&#10;&#10;Description automatically generated"/>
                    <pic:cNvPicPr/>
                  </pic:nvPicPr>
                  <pic:blipFill>
                    <a:blip r:embed="rId41"/>
                    <a:stretch>
                      <a:fillRect/>
                    </a:stretch>
                  </pic:blipFill>
                  <pic:spPr>
                    <a:xfrm>
                      <a:off x="0" y="0"/>
                      <a:ext cx="2719647" cy="4241920"/>
                    </a:xfrm>
                    <a:prstGeom prst="rect">
                      <a:avLst/>
                    </a:prstGeom>
                  </pic:spPr>
                </pic:pic>
              </a:graphicData>
            </a:graphic>
          </wp:inline>
        </w:drawing>
      </w:r>
    </w:p>
    <w:p w14:paraId="273280DA" w14:textId="0054DFF1" w:rsidR="000126C8" w:rsidRPr="00D4040D" w:rsidRDefault="00A25321" w:rsidP="000126C8">
      <w:pPr>
        <w:pStyle w:val="BodyText"/>
      </w:pPr>
      <w:r w:rsidRPr="00A25321">
        <w:rPr>
          <w:noProof/>
        </w:rPr>
        <w:drawing>
          <wp:inline distT="0" distB="0" distL="0" distR="0" wp14:anchorId="531FD3BA" wp14:editId="6CED7ECA">
            <wp:extent cx="5943600" cy="5067935"/>
            <wp:effectExtent l="0" t="0" r="0" b="0"/>
            <wp:docPr id="943616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16248" name="Picture 1" descr="A screenshot of a computer&#10;&#10;Description automatically generated"/>
                    <pic:cNvPicPr/>
                  </pic:nvPicPr>
                  <pic:blipFill>
                    <a:blip r:embed="rId42"/>
                    <a:stretch>
                      <a:fillRect/>
                    </a:stretch>
                  </pic:blipFill>
                  <pic:spPr>
                    <a:xfrm>
                      <a:off x="0" y="0"/>
                      <a:ext cx="5943600" cy="5067935"/>
                    </a:xfrm>
                    <a:prstGeom prst="rect">
                      <a:avLst/>
                    </a:prstGeom>
                  </pic:spPr>
                </pic:pic>
              </a:graphicData>
            </a:graphic>
          </wp:inline>
        </w:drawing>
      </w:r>
    </w:p>
    <w:p w14:paraId="4F1D1562" w14:textId="77777777" w:rsidR="008B1944" w:rsidRDefault="008B1944">
      <w:pPr>
        <w:rPr>
          <w:rFonts w:eastAsiaTheme="majorEastAsia" w:cstheme="majorBidi"/>
          <w:color w:val="0F4761" w:themeColor="accent1" w:themeShade="BF"/>
          <w:sz w:val="28"/>
          <w:szCs w:val="28"/>
        </w:rPr>
      </w:pPr>
      <w:r>
        <w:br w:type="page"/>
      </w:r>
    </w:p>
    <w:p w14:paraId="179F717F" w14:textId="542B3D97" w:rsidR="002326C3" w:rsidRPr="00AF460F" w:rsidRDefault="7A86F599" w:rsidP="002326C3">
      <w:pPr>
        <w:pStyle w:val="Heading3"/>
      </w:pPr>
      <w:bookmarkStart w:id="48" w:name="_Toc1521788815"/>
      <w:bookmarkStart w:id="49" w:name="_Toc182123709"/>
      <w:r>
        <w:t>DNS and Certificate Configuration</w:t>
      </w:r>
      <w:bookmarkEnd w:id="48"/>
      <w:bookmarkEnd w:id="49"/>
    </w:p>
    <w:p w14:paraId="5AD1DBB8" w14:textId="77777777" w:rsidR="002326C3" w:rsidRDefault="002326C3" w:rsidP="002326C3">
      <w:pPr>
        <w:pStyle w:val="BodyText"/>
      </w:pPr>
      <w:r>
        <w:t>These may be long lead items as they may require additional IT/Networking approvals.</w:t>
      </w:r>
    </w:p>
    <w:p w14:paraId="3FE6FFBB" w14:textId="77777777" w:rsidR="002326C3" w:rsidRDefault="002326C3" w:rsidP="002326C3">
      <w:pPr>
        <w:pStyle w:val="BodyText"/>
      </w:pPr>
      <w:r>
        <w:t>To access from Internet requires permissions to insert DNS ‘A’ Record.</w:t>
      </w:r>
    </w:p>
    <w:p w14:paraId="1BED7344" w14:textId="77777777" w:rsidR="002326C3" w:rsidRDefault="002326C3" w:rsidP="002326C3">
      <w:pPr>
        <w:pStyle w:val="BodyText"/>
      </w:pPr>
      <w:r>
        <w:t>Requires CA signed certificate, as self-signed certificates may not be sufficient</w:t>
      </w:r>
    </w:p>
    <w:p w14:paraId="32BF4A7B" w14:textId="31087090" w:rsidR="0F7131FB" w:rsidRPr="00CC15E3" w:rsidRDefault="4C87D576" w:rsidP="34540535">
      <w:pPr>
        <w:pStyle w:val="Heading4"/>
      </w:pPr>
      <w:bookmarkStart w:id="50" w:name="_Toc626281673"/>
      <w:bookmarkStart w:id="51" w:name="_Toc182123710"/>
      <w:r>
        <w:t>Create self-signed certificates for private DNS zone</w:t>
      </w:r>
      <w:bookmarkEnd w:id="50"/>
      <w:bookmarkEnd w:id="51"/>
    </w:p>
    <w:p w14:paraId="41333B7A" w14:textId="5C7664A6" w:rsidR="0F7131FB" w:rsidRDefault="6F9A184D" w:rsidP="0F64793F">
      <w:pPr>
        <w:spacing w:before="240" w:after="240"/>
        <w:rPr>
          <w:rFonts w:eastAsiaTheme="minorEastAsia"/>
        </w:rPr>
      </w:pPr>
      <w:r w:rsidRPr="0F64793F">
        <w:rPr>
          <w:rFonts w:eastAsiaTheme="minorEastAsia"/>
        </w:rPr>
        <w:t>In the below commands, the private DNS zone is</w:t>
      </w:r>
      <w:r w:rsidRPr="0F64793F">
        <w:rPr>
          <w:rFonts w:ascii="Times New Roman" w:eastAsia="Times New Roman" w:hAnsi="Times New Roman" w:cs="Times New Roman"/>
        </w:rPr>
        <w:t xml:space="preserve"> </w:t>
      </w:r>
      <w:r w:rsidRPr="0F64793F">
        <w:rPr>
          <w:rFonts w:ascii="Courier New" w:eastAsia="Courier New" w:hAnsi="Courier New" w:cs="Courier New"/>
          <w:sz w:val="20"/>
          <w:szCs w:val="20"/>
        </w:rPr>
        <w:t>contoso-ov-</w:t>
      </w:r>
      <w:r w:rsidR="7597262C" w:rsidRPr="0F64793F">
        <w:rPr>
          <w:rFonts w:ascii="Courier New" w:eastAsia="Courier New" w:hAnsi="Courier New" w:cs="Courier New"/>
          <w:sz w:val="20"/>
          <w:szCs w:val="20"/>
        </w:rPr>
        <w:t>kitappstreaming</w:t>
      </w:r>
      <w:r w:rsidRPr="0F64793F">
        <w:rPr>
          <w:rFonts w:ascii="Courier New" w:eastAsia="Courier New" w:hAnsi="Courier New" w:cs="Courier New"/>
          <w:sz w:val="20"/>
          <w:szCs w:val="20"/>
        </w:rPr>
        <w:t>.net</w:t>
      </w:r>
      <w:r w:rsidRPr="0F64793F">
        <w:rPr>
          <w:rFonts w:ascii="Times New Roman" w:eastAsia="Times New Roman" w:hAnsi="Times New Roman" w:cs="Times New Roman"/>
        </w:rPr>
        <w:t>.</w:t>
      </w:r>
      <w:r w:rsidRPr="0F64793F">
        <w:rPr>
          <w:rFonts w:eastAsiaTheme="minorEastAsia"/>
        </w:rPr>
        <w:t xml:space="preserve"> </w:t>
      </w:r>
      <w:r w:rsidR="06BD2350" w:rsidRPr="0F64793F">
        <w:rPr>
          <w:rFonts w:eastAsiaTheme="minorEastAsia"/>
        </w:rPr>
        <w:t xml:space="preserve">Use following </w:t>
      </w:r>
      <w:commentRangeStart w:id="52"/>
      <w:r w:rsidR="06BD2350" w:rsidRPr="0F64793F">
        <w:rPr>
          <w:rFonts w:eastAsiaTheme="minorEastAsia"/>
        </w:rPr>
        <w:t>Bash script</w:t>
      </w:r>
      <w:commentRangeEnd w:id="52"/>
      <w:r>
        <w:rPr>
          <w:rStyle w:val="CommentReference"/>
        </w:rPr>
        <w:commentReference w:id="52"/>
      </w:r>
      <w:r w:rsidR="06BD2350" w:rsidRPr="0F64793F">
        <w:rPr>
          <w:rFonts w:eastAsiaTheme="minorEastAsia"/>
        </w:rPr>
        <w:t xml:space="preserve"> to generate both a root and SSL certificate:</w:t>
      </w:r>
    </w:p>
    <w:p w14:paraId="53F7B9AB" w14:textId="0EE4757E" w:rsidR="0F7131FB" w:rsidRDefault="06BD2350" w:rsidP="006E328D">
      <w:pPr>
        <w:pStyle w:val="ListParagraph"/>
        <w:numPr>
          <w:ilvl w:val="0"/>
          <w:numId w:val="21"/>
        </w:numPr>
        <w:spacing w:after="0"/>
        <w:rPr>
          <w:rFonts w:eastAsiaTheme="minorEastAsia"/>
        </w:rPr>
      </w:pPr>
      <w:r w:rsidRPr="377EC330">
        <w:rPr>
          <w:rFonts w:eastAsiaTheme="minorEastAsia"/>
        </w:rPr>
        <w:t>Execute the following. Make changes to the CN</w:t>
      </w:r>
    </w:p>
    <w:p w14:paraId="4B512338" w14:textId="4B582CB6" w:rsidR="0F7131FB" w:rsidRDefault="0F7131FB" w:rsidP="377BBA9D">
      <w:pPr>
        <w:ind w:left="360"/>
        <w:rPr>
          <w:rFonts w:ascii="Courier New" w:eastAsia="Courier New" w:hAnsi="Courier New" w:cs="Courier New"/>
          <w:sz w:val="20"/>
          <w:szCs w:val="20"/>
        </w:rPr>
      </w:pPr>
    </w:p>
    <w:p w14:paraId="5D6990DD" w14:textId="0DF6FC3C" w:rsidR="0F7131FB" w:rsidRDefault="06BD2350" w:rsidP="377BBA9D">
      <w:pPr>
        <w:ind w:left="360"/>
      </w:pPr>
      <w:r w:rsidRPr="377BBA9D">
        <w:rPr>
          <w:rFonts w:ascii="Courier New" w:eastAsia="Courier New" w:hAnsi="Courier New" w:cs="Courier New"/>
          <w:sz w:val="20"/>
          <w:szCs w:val="20"/>
        </w:rPr>
        <w:t># Generate a private key.</w:t>
      </w:r>
    </w:p>
    <w:p w14:paraId="50CE9AED" w14:textId="1C32B222" w:rsidR="0F7131FB" w:rsidRDefault="06BD2350" w:rsidP="377BBA9D">
      <w:pPr>
        <w:ind w:left="360"/>
      </w:pPr>
      <w:proofErr w:type="spellStart"/>
      <w:r w:rsidRPr="377BBA9D">
        <w:rPr>
          <w:rFonts w:ascii="Courier New" w:eastAsia="Courier New" w:hAnsi="Courier New" w:cs="Courier New"/>
          <w:sz w:val="20"/>
          <w:szCs w:val="20"/>
        </w:rPr>
        <w:t>openssl</w:t>
      </w:r>
      <w:proofErr w:type="spellEnd"/>
      <w:r w:rsidRPr="377BBA9D">
        <w:rPr>
          <w:rFonts w:ascii="Courier New" w:eastAsia="Courier New" w:hAnsi="Courier New" w:cs="Courier New"/>
          <w:sz w:val="20"/>
          <w:szCs w:val="20"/>
        </w:rPr>
        <w:t xml:space="preserve"> </w:t>
      </w:r>
      <w:proofErr w:type="spellStart"/>
      <w:r w:rsidRPr="377BBA9D">
        <w:rPr>
          <w:rFonts w:ascii="Courier New" w:eastAsia="Courier New" w:hAnsi="Courier New" w:cs="Courier New"/>
          <w:sz w:val="20"/>
          <w:szCs w:val="20"/>
        </w:rPr>
        <w:t>genrsa</w:t>
      </w:r>
      <w:proofErr w:type="spellEnd"/>
      <w:r w:rsidRPr="377BBA9D">
        <w:rPr>
          <w:rFonts w:ascii="Courier New" w:eastAsia="Courier New" w:hAnsi="Courier New" w:cs="Courier New"/>
          <w:sz w:val="20"/>
          <w:szCs w:val="20"/>
        </w:rPr>
        <w:t xml:space="preserve"> -out </w:t>
      </w:r>
      <w:proofErr w:type="spellStart"/>
      <w:r w:rsidRPr="377BBA9D">
        <w:rPr>
          <w:rFonts w:ascii="Courier New" w:eastAsia="Courier New" w:hAnsi="Courier New" w:cs="Courier New"/>
          <w:sz w:val="20"/>
          <w:szCs w:val="20"/>
        </w:rPr>
        <w:t>contoso</w:t>
      </w:r>
      <w:proofErr w:type="spellEnd"/>
      <w:r w:rsidRPr="377BBA9D">
        <w:rPr>
          <w:rFonts w:ascii="Courier New" w:eastAsia="Courier New" w:hAnsi="Courier New" w:cs="Courier New"/>
          <w:sz w:val="20"/>
          <w:szCs w:val="20"/>
        </w:rPr>
        <w:t>-</w:t>
      </w:r>
      <w:proofErr w:type="spellStart"/>
      <w:r w:rsidR="169D81D1" w:rsidRPr="124BEBD5">
        <w:rPr>
          <w:rFonts w:ascii="Courier New" w:eastAsia="Courier New" w:hAnsi="Courier New" w:cs="Courier New"/>
          <w:sz w:val="20"/>
          <w:szCs w:val="20"/>
        </w:rPr>
        <w:t>ov</w:t>
      </w:r>
      <w:proofErr w:type="spellEnd"/>
      <w:r w:rsidR="169D81D1" w:rsidRPr="124BEBD5">
        <w:rPr>
          <w:rFonts w:ascii="Courier New" w:eastAsia="Courier New" w:hAnsi="Courier New" w:cs="Courier New"/>
          <w:sz w:val="20"/>
          <w:szCs w:val="20"/>
        </w:rPr>
        <w:t>-</w:t>
      </w:r>
      <w:proofErr w:type="spellStart"/>
      <w:r w:rsidR="7597262C" w:rsidRPr="7A0FBC31">
        <w:rPr>
          <w:rFonts w:ascii="Courier New" w:eastAsia="Courier New" w:hAnsi="Courier New" w:cs="Courier New"/>
          <w:sz w:val="20"/>
          <w:szCs w:val="20"/>
        </w:rPr>
        <w:t>kitappstreaming</w:t>
      </w:r>
      <w:proofErr w:type="spellEnd"/>
      <w:r w:rsidRPr="377BBA9D">
        <w:rPr>
          <w:rFonts w:ascii="Courier New" w:eastAsia="Courier New" w:hAnsi="Courier New" w:cs="Courier New"/>
          <w:sz w:val="20"/>
          <w:szCs w:val="20"/>
        </w:rPr>
        <w:t>-net-signing-</w:t>
      </w:r>
      <w:proofErr w:type="spellStart"/>
      <w:r w:rsidRPr="377BBA9D">
        <w:rPr>
          <w:rFonts w:ascii="Courier New" w:eastAsia="Courier New" w:hAnsi="Courier New" w:cs="Courier New"/>
          <w:sz w:val="20"/>
          <w:szCs w:val="20"/>
        </w:rPr>
        <w:t>root.key</w:t>
      </w:r>
      <w:proofErr w:type="spellEnd"/>
      <w:r w:rsidRPr="377BBA9D">
        <w:rPr>
          <w:rFonts w:ascii="Courier New" w:eastAsia="Courier New" w:hAnsi="Courier New" w:cs="Courier New"/>
          <w:sz w:val="20"/>
          <w:szCs w:val="20"/>
        </w:rPr>
        <w:t xml:space="preserve"> 40963.</w:t>
      </w:r>
      <w:r w:rsidRPr="377BBA9D">
        <w:rPr>
          <w:rFonts w:ascii="Times New Roman" w:eastAsia="Times New Roman" w:hAnsi="Times New Roman" w:cs="Times New Roman"/>
          <w:sz w:val="14"/>
          <w:szCs w:val="14"/>
        </w:rPr>
        <w:t xml:space="preserve">  </w:t>
      </w:r>
      <w:r w:rsidRPr="377BBA9D">
        <w:rPr>
          <w:rFonts w:ascii="Courier New" w:eastAsia="Courier New" w:hAnsi="Courier New" w:cs="Courier New"/>
          <w:sz w:val="20"/>
          <w:szCs w:val="20"/>
        </w:rPr>
        <w:t xml:space="preserve"> 4.</w:t>
      </w:r>
      <w:r w:rsidRPr="377BBA9D">
        <w:rPr>
          <w:rFonts w:ascii="Times New Roman" w:eastAsia="Times New Roman" w:hAnsi="Times New Roman" w:cs="Times New Roman"/>
          <w:sz w:val="14"/>
          <w:szCs w:val="14"/>
        </w:rPr>
        <w:t xml:space="preserve">  </w:t>
      </w:r>
      <w:r w:rsidRPr="377BBA9D">
        <w:rPr>
          <w:rFonts w:ascii="Courier New" w:eastAsia="Courier New" w:hAnsi="Courier New" w:cs="Courier New"/>
          <w:sz w:val="20"/>
          <w:szCs w:val="20"/>
        </w:rPr>
        <w:t># Create a self-signed root certificate.5.</w:t>
      </w:r>
      <w:r w:rsidRPr="377BBA9D">
        <w:rPr>
          <w:rFonts w:ascii="Times New Roman" w:eastAsia="Times New Roman" w:hAnsi="Times New Roman" w:cs="Times New Roman"/>
          <w:sz w:val="14"/>
          <w:szCs w:val="14"/>
        </w:rPr>
        <w:t xml:space="preserve">  </w:t>
      </w:r>
      <w:proofErr w:type="spellStart"/>
      <w:r w:rsidRPr="377BBA9D">
        <w:rPr>
          <w:rFonts w:ascii="Courier New" w:eastAsia="Courier New" w:hAnsi="Courier New" w:cs="Courier New"/>
          <w:sz w:val="20"/>
          <w:szCs w:val="20"/>
        </w:rPr>
        <w:t>openssl</w:t>
      </w:r>
      <w:proofErr w:type="spellEnd"/>
      <w:r w:rsidRPr="377BBA9D">
        <w:rPr>
          <w:rFonts w:ascii="Courier New" w:eastAsia="Courier New" w:hAnsi="Courier New" w:cs="Courier New"/>
          <w:sz w:val="20"/>
          <w:szCs w:val="20"/>
        </w:rPr>
        <w:t xml:space="preserve"> req -x509 -new -nodes -key </w:t>
      </w:r>
      <w:proofErr w:type="spellStart"/>
      <w:r w:rsidRPr="377BBA9D">
        <w:rPr>
          <w:rFonts w:ascii="Courier New" w:eastAsia="Courier New" w:hAnsi="Courier New" w:cs="Courier New"/>
          <w:sz w:val="20"/>
          <w:szCs w:val="20"/>
        </w:rPr>
        <w:t>contoso</w:t>
      </w:r>
      <w:proofErr w:type="spellEnd"/>
      <w:r w:rsidRPr="377BBA9D">
        <w:rPr>
          <w:rFonts w:ascii="Courier New" w:eastAsia="Courier New" w:hAnsi="Courier New" w:cs="Courier New"/>
          <w:sz w:val="20"/>
          <w:szCs w:val="20"/>
        </w:rPr>
        <w:t>-</w:t>
      </w:r>
      <w:proofErr w:type="spellStart"/>
      <w:r w:rsidR="4FF76A96" w:rsidRPr="154CBC61">
        <w:rPr>
          <w:rFonts w:ascii="Courier New" w:eastAsia="Courier New" w:hAnsi="Courier New" w:cs="Courier New"/>
          <w:sz w:val="20"/>
          <w:szCs w:val="20"/>
        </w:rPr>
        <w:t>ov</w:t>
      </w:r>
      <w:proofErr w:type="spellEnd"/>
      <w:r w:rsidR="4FF76A96" w:rsidRPr="154CBC61">
        <w:rPr>
          <w:rFonts w:ascii="Courier New" w:eastAsia="Courier New" w:hAnsi="Courier New" w:cs="Courier New"/>
          <w:sz w:val="20"/>
          <w:szCs w:val="20"/>
        </w:rPr>
        <w:t>-</w:t>
      </w:r>
      <w:proofErr w:type="spellStart"/>
      <w:r w:rsidR="7597262C" w:rsidRPr="7A0FBC31">
        <w:rPr>
          <w:rFonts w:ascii="Courier New" w:eastAsia="Courier New" w:hAnsi="Courier New" w:cs="Courier New"/>
          <w:sz w:val="20"/>
          <w:szCs w:val="20"/>
        </w:rPr>
        <w:t>kitappstreaming</w:t>
      </w:r>
      <w:proofErr w:type="spellEnd"/>
      <w:r w:rsidRPr="377BBA9D">
        <w:rPr>
          <w:rFonts w:ascii="Courier New" w:eastAsia="Courier New" w:hAnsi="Courier New" w:cs="Courier New"/>
          <w:sz w:val="20"/>
          <w:szCs w:val="20"/>
        </w:rPr>
        <w:t>-net-signing-</w:t>
      </w:r>
      <w:proofErr w:type="spellStart"/>
      <w:r w:rsidRPr="377BBA9D">
        <w:rPr>
          <w:rFonts w:ascii="Courier New" w:eastAsia="Courier New" w:hAnsi="Courier New" w:cs="Courier New"/>
          <w:sz w:val="20"/>
          <w:szCs w:val="20"/>
        </w:rPr>
        <w:t>root.key</w:t>
      </w:r>
      <w:proofErr w:type="spellEnd"/>
      <w:r w:rsidRPr="377BBA9D">
        <w:rPr>
          <w:rFonts w:ascii="Courier New" w:eastAsia="Courier New" w:hAnsi="Courier New" w:cs="Courier New"/>
          <w:sz w:val="20"/>
          <w:szCs w:val="20"/>
        </w:rPr>
        <w:t xml:space="preserve"> \6.</w:t>
      </w:r>
      <w:r w:rsidRPr="377BBA9D">
        <w:rPr>
          <w:rFonts w:ascii="Times New Roman" w:eastAsia="Times New Roman" w:hAnsi="Times New Roman" w:cs="Times New Roman"/>
          <w:sz w:val="14"/>
          <w:szCs w:val="14"/>
        </w:rPr>
        <w:t xml:space="preserve">  </w:t>
      </w:r>
      <w:r w:rsidRPr="377BBA9D">
        <w:rPr>
          <w:rFonts w:ascii="Courier New" w:eastAsia="Courier New" w:hAnsi="Courier New" w:cs="Courier New"/>
          <w:sz w:val="20"/>
          <w:szCs w:val="20"/>
        </w:rPr>
        <w:t>-sha256 -days 1825 -out contoso-</w:t>
      </w:r>
      <w:r w:rsidR="6DF63286"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-net-signing-root.crt \7.</w:t>
      </w:r>
      <w:r w:rsidRPr="377BBA9D">
        <w:rPr>
          <w:rFonts w:ascii="Times New Roman" w:eastAsia="Times New Roman" w:hAnsi="Times New Roman" w:cs="Times New Roman"/>
          <w:sz w:val="14"/>
          <w:szCs w:val="14"/>
        </w:rPr>
        <w:t xml:space="preserve">  </w:t>
      </w:r>
      <w:r w:rsidRPr="377BBA9D">
        <w:rPr>
          <w:rFonts w:ascii="Courier New" w:eastAsia="Courier New" w:hAnsi="Courier New" w:cs="Courier New"/>
          <w:sz w:val="20"/>
          <w:szCs w:val="20"/>
        </w:rPr>
        <w:t>-subj "/CN=</w:t>
      </w:r>
      <w:proofErr w:type="spellStart"/>
      <w:r w:rsidRPr="377BBA9D">
        <w:rPr>
          <w:rFonts w:ascii="Courier New" w:eastAsia="Courier New" w:hAnsi="Courier New" w:cs="Courier New"/>
          <w:sz w:val="20"/>
          <w:szCs w:val="20"/>
        </w:rPr>
        <w:t>contoso</w:t>
      </w:r>
      <w:proofErr w:type="spellEnd"/>
      <w:r w:rsidRPr="377BBA9D">
        <w:rPr>
          <w:rFonts w:ascii="Courier New" w:eastAsia="Courier New" w:hAnsi="Courier New" w:cs="Courier New"/>
          <w:sz w:val="20"/>
          <w:szCs w:val="20"/>
        </w:rPr>
        <w:t>-</w:t>
      </w:r>
      <w:proofErr w:type="spellStart"/>
      <w:r w:rsidR="7D299B26" w:rsidRPr="154CBC61">
        <w:rPr>
          <w:rFonts w:ascii="Courier New" w:eastAsia="Courier New" w:hAnsi="Courier New" w:cs="Courier New"/>
          <w:sz w:val="20"/>
          <w:szCs w:val="20"/>
        </w:rPr>
        <w:t>ov</w:t>
      </w:r>
      <w:proofErr w:type="spellEnd"/>
      <w:r w:rsidR="7D299B26" w:rsidRPr="154CBC61">
        <w:rPr>
          <w:rFonts w:ascii="Courier New" w:eastAsia="Courier New" w:hAnsi="Courier New" w:cs="Courier New"/>
          <w:sz w:val="20"/>
          <w:szCs w:val="20"/>
        </w:rPr>
        <w:t>-</w:t>
      </w:r>
      <w:proofErr w:type="spellStart"/>
      <w:r w:rsidR="7597262C" w:rsidRPr="7A0FBC31">
        <w:rPr>
          <w:rFonts w:ascii="Courier New" w:eastAsia="Courier New" w:hAnsi="Courier New" w:cs="Courier New"/>
          <w:sz w:val="20"/>
          <w:szCs w:val="20"/>
        </w:rPr>
        <w:t>kitappstreaming</w:t>
      </w:r>
      <w:proofErr w:type="spellEnd"/>
      <w:r w:rsidRPr="377BBA9D">
        <w:rPr>
          <w:rFonts w:ascii="Courier New" w:eastAsia="Courier New" w:hAnsi="Courier New" w:cs="Courier New"/>
          <w:sz w:val="20"/>
          <w:szCs w:val="20"/>
        </w:rPr>
        <w:t>-net-signing-root"</w:t>
      </w:r>
      <w:r w:rsidRPr="377BBA9D">
        <w:t xml:space="preserve"> </w:t>
      </w:r>
    </w:p>
    <w:p w14:paraId="72C53FF1" w14:textId="0D183120" w:rsidR="0F7131FB" w:rsidRDefault="06BD2350" w:rsidP="006E328D">
      <w:pPr>
        <w:pStyle w:val="ListParagraph"/>
        <w:numPr>
          <w:ilvl w:val="0"/>
          <w:numId w:val="21"/>
        </w:numPr>
        <w:spacing w:after="0"/>
        <w:rPr>
          <w:rFonts w:eastAsiaTheme="minorEastAsia"/>
        </w:rPr>
      </w:pPr>
      <w:r w:rsidRPr="377EC330">
        <w:rPr>
          <w:rFonts w:eastAsiaTheme="minorEastAsia"/>
        </w:rPr>
        <w:t xml:space="preserve">Execute the following commands. Make changes to the DNS Name. Make changes to the CN. </w:t>
      </w:r>
    </w:p>
    <w:p w14:paraId="47924849" w14:textId="33D801DB" w:rsidR="0F7131FB" w:rsidRDefault="06BD2350" w:rsidP="377BBA9D">
      <w:pPr>
        <w:ind w:left="360"/>
      </w:pPr>
      <w:r w:rsidRPr="377BBA9D">
        <w:rPr>
          <w:rFonts w:ascii="Courier New" w:eastAsia="Courier New" w:hAnsi="Courier New" w:cs="Courier New"/>
          <w:sz w:val="20"/>
          <w:szCs w:val="20"/>
        </w:rPr>
        <w:t># Create a private key for the wildcard SSL certificate:</w:t>
      </w:r>
    </w:p>
    <w:p w14:paraId="4F7F3DDE" w14:textId="609ADF65" w:rsidR="0F7131FB" w:rsidRDefault="06BD2350" w:rsidP="377BBA9D">
      <w:pPr>
        <w:ind w:left="360"/>
      </w:pPr>
      <w:r w:rsidRPr="377BBA9D">
        <w:rPr>
          <w:rFonts w:ascii="Times New Roman" w:eastAsia="Times New Roman" w:hAnsi="Times New Roman" w:cs="Times New Roman"/>
          <w:sz w:val="14"/>
          <w:szCs w:val="14"/>
        </w:rPr>
        <w:t xml:space="preserve"> </w:t>
      </w:r>
      <w:proofErr w:type="spellStart"/>
      <w:r w:rsidRPr="377BBA9D">
        <w:rPr>
          <w:rFonts w:ascii="Courier New" w:eastAsia="Courier New" w:hAnsi="Courier New" w:cs="Courier New"/>
          <w:sz w:val="20"/>
          <w:szCs w:val="20"/>
        </w:rPr>
        <w:t>openssl</w:t>
      </w:r>
      <w:proofErr w:type="spellEnd"/>
      <w:r w:rsidRPr="377BBA9D">
        <w:rPr>
          <w:rFonts w:ascii="Courier New" w:eastAsia="Courier New" w:hAnsi="Courier New" w:cs="Courier New"/>
          <w:sz w:val="20"/>
          <w:szCs w:val="20"/>
        </w:rPr>
        <w:t xml:space="preserve"> </w:t>
      </w:r>
      <w:proofErr w:type="spellStart"/>
      <w:r w:rsidRPr="377BBA9D">
        <w:rPr>
          <w:rFonts w:ascii="Courier New" w:eastAsia="Courier New" w:hAnsi="Courier New" w:cs="Courier New"/>
          <w:sz w:val="20"/>
          <w:szCs w:val="20"/>
        </w:rPr>
        <w:t>genrsa</w:t>
      </w:r>
      <w:proofErr w:type="spellEnd"/>
      <w:r w:rsidRPr="377BBA9D">
        <w:rPr>
          <w:rFonts w:ascii="Courier New" w:eastAsia="Courier New" w:hAnsi="Courier New" w:cs="Courier New"/>
          <w:sz w:val="20"/>
          <w:szCs w:val="20"/>
        </w:rPr>
        <w:t xml:space="preserve"> -out </w:t>
      </w:r>
      <w:proofErr w:type="spellStart"/>
      <w:r w:rsidRPr="377BBA9D">
        <w:rPr>
          <w:rFonts w:ascii="Courier New" w:eastAsia="Courier New" w:hAnsi="Courier New" w:cs="Courier New"/>
          <w:sz w:val="20"/>
          <w:szCs w:val="20"/>
        </w:rPr>
        <w:t>contoso-</w:t>
      </w:r>
      <w:r w:rsidR="01A18E01"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-ssl.key</w:t>
      </w:r>
      <w:proofErr w:type="spellEnd"/>
      <w:r w:rsidRPr="377BBA9D">
        <w:rPr>
          <w:rFonts w:ascii="Courier New" w:eastAsia="Courier New" w:hAnsi="Courier New" w:cs="Courier New"/>
          <w:sz w:val="20"/>
          <w:szCs w:val="20"/>
        </w:rPr>
        <w:t xml:space="preserve"> 20483.</w:t>
      </w:r>
    </w:p>
    <w:p w14:paraId="5A294B3F" w14:textId="45F66356" w:rsidR="0F7131FB" w:rsidRDefault="06BD2350" w:rsidP="377BBA9D">
      <w:pPr>
        <w:ind w:left="360"/>
      </w:pPr>
      <w:r w:rsidRPr="377BBA9D">
        <w:rPr>
          <w:rFonts w:ascii="Courier New" w:eastAsia="Courier New" w:hAnsi="Courier New" w:cs="Courier New"/>
          <w:sz w:val="20"/>
          <w:szCs w:val="20"/>
        </w:rPr>
        <w:t># Create a Certificate Signing Request (CSR):</w:t>
      </w:r>
    </w:p>
    <w:p w14:paraId="47FD6F2F" w14:textId="046707A5" w:rsidR="0F7131FB" w:rsidRDefault="06BD2350" w:rsidP="377BBA9D">
      <w:pPr>
        <w:ind w:left="360"/>
      </w:pPr>
      <w:proofErr w:type="spellStart"/>
      <w:r w:rsidRPr="377BBA9D">
        <w:rPr>
          <w:rFonts w:ascii="Courier New" w:eastAsia="Courier New" w:hAnsi="Courier New" w:cs="Courier New"/>
          <w:sz w:val="20"/>
          <w:szCs w:val="20"/>
        </w:rPr>
        <w:t>openssl</w:t>
      </w:r>
      <w:proofErr w:type="spellEnd"/>
      <w:r w:rsidRPr="377BBA9D">
        <w:rPr>
          <w:rFonts w:ascii="Courier New" w:eastAsia="Courier New" w:hAnsi="Courier New" w:cs="Courier New"/>
          <w:sz w:val="20"/>
          <w:szCs w:val="20"/>
        </w:rPr>
        <w:t xml:space="preserve"> req -new -key </w:t>
      </w:r>
      <w:proofErr w:type="spellStart"/>
      <w:r w:rsidRPr="377BBA9D">
        <w:rPr>
          <w:rFonts w:ascii="Courier New" w:eastAsia="Courier New" w:hAnsi="Courier New" w:cs="Courier New"/>
          <w:sz w:val="20"/>
          <w:szCs w:val="20"/>
        </w:rPr>
        <w:t>contoso-</w:t>
      </w:r>
      <w:r w:rsidR="01A18E01"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-ssl.key</w:t>
      </w:r>
      <w:proofErr w:type="spellEnd"/>
      <w:r w:rsidRPr="377BBA9D">
        <w:rPr>
          <w:rFonts w:ascii="Courier New" w:eastAsia="Courier New" w:hAnsi="Courier New" w:cs="Courier New"/>
          <w:sz w:val="20"/>
          <w:szCs w:val="20"/>
        </w:rPr>
        <w:t xml:space="preserve"> -out </w:t>
      </w:r>
      <w:proofErr w:type="spellStart"/>
      <w:r w:rsidRPr="377BBA9D">
        <w:rPr>
          <w:rFonts w:ascii="Courier New" w:eastAsia="Courier New" w:hAnsi="Courier New" w:cs="Courier New"/>
          <w:sz w:val="20"/>
          <w:szCs w:val="20"/>
        </w:rPr>
        <w:t>contoso-</w:t>
      </w:r>
      <w:r w:rsidR="5D64D656"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-ssl.csr</w:t>
      </w:r>
      <w:proofErr w:type="spellEnd"/>
      <w:r w:rsidRPr="377BBA9D">
        <w:rPr>
          <w:rFonts w:ascii="Courier New" w:eastAsia="Courier New" w:hAnsi="Courier New" w:cs="Courier New"/>
          <w:sz w:val="20"/>
          <w:szCs w:val="20"/>
        </w:rPr>
        <w:t xml:space="preserve"> -subj "/CN=*.contoso-</w:t>
      </w:r>
      <w:r w:rsidR="10AACEF3"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.net" -</w:t>
      </w:r>
      <w:proofErr w:type="spellStart"/>
      <w:r w:rsidRPr="377BBA9D">
        <w:rPr>
          <w:rFonts w:ascii="Courier New" w:eastAsia="Courier New" w:hAnsi="Courier New" w:cs="Courier New"/>
          <w:sz w:val="20"/>
          <w:szCs w:val="20"/>
        </w:rPr>
        <w:t>addext</w:t>
      </w:r>
      <w:proofErr w:type="spellEnd"/>
      <w:r w:rsidRPr="377BBA9D">
        <w:rPr>
          <w:rFonts w:ascii="Courier New" w:eastAsia="Courier New" w:hAnsi="Courier New" w:cs="Courier New"/>
          <w:sz w:val="20"/>
          <w:szCs w:val="20"/>
        </w:rPr>
        <w:t xml:space="preserve"> "subjectAltName=DNS:contoso-</w:t>
      </w:r>
      <w:r w:rsidR="0E0863CE"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.net,DNS:*.contoso-</w:t>
      </w:r>
      <w:r w:rsidR="0E57D603"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.net"</w:t>
      </w:r>
    </w:p>
    <w:p w14:paraId="382FB2CF" w14:textId="296363F0" w:rsidR="0F7131FB" w:rsidRDefault="06BD2350" w:rsidP="377BBA9D">
      <w:pPr>
        <w:ind w:left="360"/>
      </w:pPr>
      <w:r w:rsidRPr="377BBA9D">
        <w:rPr>
          <w:rFonts w:ascii="Courier New" w:eastAsia="Courier New" w:hAnsi="Courier New" w:cs="Courier New"/>
          <w:sz w:val="20"/>
          <w:szCs w:val="20"/>
        </w:rPr>
        <w:t># Sign the SSL certificate with the root certificate:</w:t>
      </w:r>
    </w:p>
    <w:p w14:paraId="7CDCE124" w14:textId="42938F19" w:rsidR="0F7131FB" w:rsidRDefault="06BD2350" w:rsidP="377BBA9D">
      <w:pPr>
        <w:ind w:left="360"/>
      </w:pPr>
      <w:proofErr w:type="spellStart"/>
      <w:r w:rsidRPr="377BBA9D">
        <w:rPr>
          <w:rFonts w:ascii="Courier New" w:eastAsia="Courier New" w:hAnsi="Courier New" w:cs="Courier New"/>
          <w:sz w:val="20"/>
          <w:szCs w:val="20"/>
        </w:rPr>
        <w:t>openssl</w:t>
      </w:r>
      <w:proofErr w:type="spellEnd"/>
      <w:r w:rsidRPr="377BBA9D">
        <w:rPr>
          <w:rFonts w:ascii="Courier New" w:eastAsia="Courier New" w:hAnsi="Courier New" w:cs="Courier New"/>
          <w:sz w:val="20"/>
          <w:szCs w:val="20"/>
        </w:rPr>
        <w:t xml:space="preserve"> x509 -req -in </w:t>
      </w:r>
      <w:proofErr w:type="spellStart"/>
      <w:r w:rsidRPr="377BBA9D">
        <w:rPr>
          <w:rFonts w:ascii="Courier New" w:eastAsia="Courier New" w:hAnsi="Courier New" w:cs="Courier New"/>
          <w:sz w:val="20"/>
          <w:szCs w:val="20"/>
        </w:rPr>
        <w:t>contoso-</w:t>
      </w:r>
      <w:r w:rsidR="7A9B1364"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-ssl.csr</w:t>
      </w:r>
      <w:proofErr w:type="spellEnd"/>
      <w:r w:rsidRPr="377BBA9D">
        <w:rPr>
          <w:rFonts w:ascii="Courier New" w:eastAsia="Courier New" w:hAnsi="Courier New" w:cs="Courier New"/>
          <w:sz w:val="20"/>
          <w:szCs w:val="20"/>
        </w:rPr>
        <w:t xml:space="preserve"> -CA contoso-</w:t>
      </w:r>
      <w:r w:rsidR="7A9B1364"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-net-signing-root.crt -</w:t>
      </w:r>
      <w:proofErr w:type="spellStart"/>
      <w:r w:rsidRPr="377BBA9D">
        <w:rPr>
          <w:rFonts w:ascii="Courier New" w:eastAsia="Courier New" w:hAnsi="Courier New" w:cs="Courier New"/>
          <w:sz w:val="20"/>
          <w:szCs w:val="20"/>
        </w:rPr>
        <w:t>CAkey</w:t>
      </w:r>
      <w:proofErr w:type="spellEnd"/>
      <w:r w:rsidRPr="377BBA9D">
        <w:rPr>
          <w:rFonts w:ascii="Courier New" w:eastAsia="Courier New" w:hAnsi="Courier New" w:cs="Courier New"/>
          <w:sz w:val="20"/>
          <w:szCs w:val="20"/>
        </w:rPr>
        <w:t xml:space="preserve"> </w:t>
      </w:r>
      <w:proofErr w:type="spellStart"/>
      <w:r w:rsidRPr="377BBA9D">
        <w:rPr>
          <w:rFonts w:ascii="Courier New" w:eastAsia="Courier New" w:hAnsi="Courier New" w:cs="Courier New"/>
          <w:sz w:val="20"/>
          <w:szCs w:val="20"/>
        </w:rPr>
        <w:t>contoso</w:t>
      </w:r>
      <w:proofErr w:type="spellEnd"/>
      <w:r w:rsidRPr="377BBA9D">
        <w:rPr>
          <w:rFonts w:ascii="Courier New" w:eastAsia="Courier New" w:hAnsi="Courier New" w:cs="Courier New"/>
          <w:sz w:val="20"/>
          <w:szCs w:val="20"/>
        </w:rPr>
        <w:t>-</w:t>
      </w:r>
      <w:proofErr w:type="spellStart"/>
      <w:r w:rsidR="15021509" w:rsidRPr="154CBC61">
        <w:rPr>
          <w:rFonts w:ascii="Courier New" w:eastAsia="Courier New" w:hAnsi="Courier New" w:cs="Courier New"/>
          <w:sz w:val="20"/>
          <w:szCs w:val="20"/>
        </w:rPr>
        <w:t>ov</w:t>
      </w:r>
      <w:proofErr w:type="spellEnd"/>
      <w:r w:rsidR="15021509" w:rsidRPr="154CBC61">
        <w:rPr>
          <w:rFonts w:ascii="Courier New" w:eastAsia="Courier New" w:hAnsi="Courier New" w:cs="Courier New"/>
          <w:sz w:val="20"/>
          <w:szCs w:val="20"/>
        </w:rPr>
        <w:t>-</w:t>
      </w:r>
      <w:proofErr w:type="spellStart"/>
      <w:r w:rsidR="7597262C" w:rsidRPr="7A0FBC31">
        <w:rPr>
          <w:rFonts w:ascii="Courier New" w:eastAsia="Courier New" w:hAnsi="Courier New" w:cs="Courier New"/>
          <w:sz w:val="20"/>
          <w:szCs w:val="20"/>
        </w:rPr>
        <w:t>kitappstreaming</w:t>
      </w:r>
      <w:proofErr w:type="spellEnd"/>
      <w:r w:rsidRPr="377BBA9D">
        <w:rPr>
          <w:rFonts w:ascii="Courier New" w:eastAsia="Courier New" w:hAnsi="Courier New" w:cs="Courier New"/>
          <w:sz w:val="20"/>
          <w:szCs w:val="20"/>
        </w:rPr>
        <w:t>-net-signing-</w:t>
      </w:r>
      <w:proofErr w:type="spellStart"/>
      <w:r w:rsidRPr="377BBA9D">
        <w:rPr>
          <w:rFonts w:ascii="Courier New" w:eastAsia="Courier New" w:hAnsi="Courier New" w:cs="Courier New"/>
          <w:sz w:val="20"/>
          <w:szCs w:val="20"/>
        </w:rPr>
        <w:t>root.key</w:t>
      </w:r>
      <w:proofErr w:type="spellEnd"/>
      <w:r w:rsidRPr="377BBA9D">
        <w:rPr>
          <w:rFonts w:ascii="Courier New" w:eastAsia="Courier New" w:hAnsi="Courier New" w:cs="Courier New"/>
          <w:sz w:val="20"/>
          <w:szCs w:val="20"/>
        </w:rPr>
        <w:t xml:space="preserve"> -</w:t>
      </w:r>
      <w:proofErr w:type="spellStart"/>
      <w:r w:rsidRPr="377BBA9D">
        <w:rPr>
          <w:rFonts w:ascii="Courier New" w:eastAsia="Courier New" w:hAnsi="Courier New" w:cs="Courier New"/>
          <w:sz w:val="20"/>
          <w:szCs w:val="20"/>
        </w:rPr>
        <w:t>CAcreateserial</w:t>
      </w:r>
      <w:proofErr w:type="spellEnd"/>
      <w:r w:rsidRPr="377BBA9D">
        <w:rPr>
          <w:rFonts w:ascii="Courier New" w:eastAsia="Courier New" w:hAnsi="Courier New" w:cs="Courier New"/>
          <w:sz w:val="20"/>
          <w:szCs w:val="20"/>
        </w:rPr>
        <w:t xml:space="preserve"> -out contoso-</w:t>
      </w:r>
      <w:r w:rsidR="15021509"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-ssl.crt -days 825 -sha256 -</w:t>
      </w:r>
      <w:proofErr w:type="spellStart"/>
      <w:r w:rsidRPr="377BBA9D">
        <w:rPr>
          <w:rFonts w:ascii="Courier New" w:eastAsia="Courier New" w:hAnsi="Courier New" w:cs="Courier New"/>
          <w:sz w:val="20"/>
          <w:szCs w:val="20"/>
        </w:rPr>
        <w:t>extfile</w:t>
      </w:r>
      <w:proofErr w:type="spellEnd"/>
      <w:r w:rsidRPr="377BBA9D">
        <w:rPr>
          <w:rFonts w:ascii="Courier New" w:eastAsia="Courier New" w:hAnsi="Courier New" w:cs="Courier New"/>
          <w:sz w:val="20"/>
          <w:szCs w:val="20"/>
        </w:rPr>
        <w:t xml:space="preserve"> &lt;(</w:t>
      </w:r>
      <w:proofErr w:type="spellStart"/>
      <w:r w:rsidRPr="377BBA9D">
        <w:rPr>
          <w:rFonts w:ascii="Courier New" w:eastAsia="Courier New" w:hAnsi="Courier New" w:cs="Courier New"/>
          <w:sz w:val="20"/>
          <w:szCs w:val="20"/>
        </w:rPr>
        <w:t>printf</w:t>
      </w:r>
      <w:proofErr w:type="spellEnd"/>
      <w:r w:rsidRPr="377BBA9D">
        <w:rPr>
          <w:rFonts w:ascii="Courier New" w:eastAsia="Courier New" w:hAnsi="Courier New" w:cs="Courier New"/>
          <w:sz w:val="20"/>
          <w:szCs w:val="20"/>
        </w:rPr>
        <w:t xml:space="preserve"> "subjectAltName=DNS:contoso-</w:t>
      </w:r>
      <w:r w:rsidR="0BFF2AC2"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.net,DNS:*.contoso-</w:t>
      </w:r>
      <w:r w:rsidR="1F7C1F7B"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.net")</w:t>
      </w:r>
      <w:r w:rsidRPr="377BBA9D">
        <w:t xml:space="preserve"> </w:t>
      </w:r>
    </w:p>
    <w:p w14:paraId="60E4834D" w14:textId="4FFFBCC2" w:rsidR="0F7131FB" w:rsidRDefault="06BD2350" w:rsidP="006E328D">
      <w:pPr>
        <w:pStyle w:val="ListParagraph"/>
        <w:numPr>
          <w:ilvl w:val="0"/>
          <w:numId w:val="20"/>
        </w:numPr>
        <w:spacing w:after="0"/>
        <w:rPr>
          <w:rFonts w:eastAsiaTheme="minorEastAsia"/>
        </w:rPr>
      </w:pPr>
      <w:r w:rsidRPr="377EC330">
        <w:rPr>
          <w:rFonts w:eastAsiaTheme="minorEastAsia"/>
        </w:rPr>
        <w:t xml:space="preserve">Execute the following commands to create the two certificates. These will be stored in the directory you are currently in.  </w:t>
      </w:r>
    </w:p>
    <w:p w14:paraId="2DED940F" w14:textId="076F5A66" w:rsidR="0F7131FB" w:rsidRDefault="06BD2350" w:rsidP="377BBA9D">
      <w:pPr>
        <w:ind w:left="360"/>
      </w:pPr>
      <w:r w:rsidRPr="377BBA9D">
        <w:rPr>
          <w:rFonts w:ascii="Courier New" w:eastAsia="Courier New" w:hAnsi="Courier New" w:cs="Courier New"/>
          <w:sz w:val="20"/>
          <w:szCs w:val="20"/>
        </w:rPr>
        <w:t># Export CER of the root and SSL certs2.</w:t>
      </w:r>
      <w:r w:rsidRPr="377BBA9D">
        <w:rPr>
          <w:rFonts w:ascii="Times New Roman" w:eastAsia="Times New Roman" w:hAnsi="Times New Roman" w:cs="Times New Roman"/>
          <w:sz w:val="14"/>
          <w:szCs w:val="14"/>
        </w:rPr>
        <w:t xml:space="preserve">  </w:t>
      </w:r>
      <w:r w:rsidRPr="377BBA9D">
        <w:rPr>
          <w:rFonts w:ascii="Courier New" w:eastAsia="Courier New" w:hAnsi="Courier New" w:cs="Courier New"/>
          <w:sz w:val="20"/>
          <w:szCs w:val="20"/>
        </w:rPr>
        <w:t xml:space="preserve"> </w:t>
      </w:r>
    </w:p>
    <w:p w14:paraId="3A35FE13" w14:textId="4686C36E" w:rsidR="0F7131FB" w:rsidRDefault="06BD2350" w:rsidP="377BBA9D">
      <w:pPr>
        <w:ind w:left="360"/>
      </w:pPr>
      <w:proofErr w:type="spellStart"/>
      <w:r w:rsidRPr="377BBA9D">
        <w:rPr>
          <w:rFonts w:ascii="Courier New" w:eastAsia="Courier New" w:hAnsi="Courier New" w:cs="Courier New"/>
          <w:sz w:val="20"/>
          <w:szCs w:val="20"/>
        </w:rPr>
        <w:t>openssl</w:t>
      </w:r>
      <w:proofErr w:type="spellEnd"/>
      <w:r w:rsidRPr="377BBA9D">
        <w:rPr>
          <w:rFonts w:ascii="Courier New" w:eastAsia="Courier New" w:hAnsi="Courier New" w:cs="Courier New"/>
          <w:sz w:val="20"/>
          <w:szCs w:val="20"/>
        </w:rPr>
        <w:t xml:space="preserve"> x509 -in contoso-</w:t>
      </w:r>
      <w:r w:rsidR="1F7C1F7B"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-signing-root.crt -out contoso-</w:t>
      </w:r>
      <w:r w:rsidR="663276B8"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-signing-root.cer3.</w:t>
      </w:r>
      <w:r w:rsidRPr="377BBA9D">
        <w:rPr>
          <w:rFonts w:ascii="Times New Roman" w:eastAsia="Times New Roman" w:hAnsi="Times New Roman" w:cs="Times New Roman"/>
          <w:sz w:val="14"/>
          <w:szCs w:val="14"/>
        </w:rPr>
        <w:t xml:space="preserve">  </w:t>
      </w:r>
      <w:r w:rsidRPr="377BBA9D">
        <w:rPr>
          <w:rFonts w:ascii="Courier New" w:eastAsia="Courier New" w:hAnsi="Courier New" w:cs="Courier New"/>
          <w:sz w:val="20"/>
          <w:szCs w:val="20"/>
        </w:rPr>
        <w:t xml:space="preserve"> </w:t>
      </w:r>
    </w:p>
    <w:p w14:paraId="00019315" w14:textId="26B7EE58" w:rsidR="0F7131FB" w:rsidRDefault="06BD2350" w:rsidP="44A4FB22">
      <w:pPr>
        <w:ind w:left="360"/>
        <w:rPr>
          <w:rFonts w:ascii="Times New Roman" w:eastAsia="Times New Roman" w:hAnsi="Times New Roman" w:cs="Times New Roman"/>
        </w:rPr>
      </w:pPr>
      <w:proofErr w:type="spellStart"/>
      <w:r w:rsidRPr="377BBA9D">
        <w:rPr>
          <w:rFonts w:ascii="Courier New" w:eastAsia="Courier New" w:hAnsi="Courier New" w:cs="Courier New"/>
          <w:sz w:val="20"/>
          <w:szCs w:val="20"/>
        </w:rPr>
        <w:t>openssl</w:t>
      </w:r>
      <w:proofErr w:type="spellEnd"/>
      <w:r w:rsidRPr="377BBA9D">
        <w:rPr>
          <w:rFonts w:ascii="Courier New" w:eastAsia="Courier New" w:hAnsi="Courier New" w:cs="Courier New"/>
          <w:sz w:val="20"/>
          <w:szCs w:val="20"/>
        </w:rPr>
        <w:t xml:space="preserve"> x509 -in contoso-</w:t>
      </w:r>
      <w:r w:rsidR="7AC56188"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-ssl.crt -out contoso-</w:t>
      </w:r>
      <w:r w:rsidR="7AC56188"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-ssl.cer</w:t>
      </w:r>
      <w:r w:rsidRPr="377BBA9D">
        <w:t xml:space="preserve"> </w:t>
      </w:r>
      <w:r w:rsidRPr="377BBA9D">
        <w:rPr>
          <w:rFonts w:ascii="Times New Roman" w:eastAsia="Times New Roman" w:hAnsi="Times New Roman" w:cs="Times New Roman"/>
        </w:rPr>
        <w:t xml:space="preserve"> </w:t>
      </w:r>
    </w:p>
    <w:p w14:paraId="01D32E2D" w14:textId="4070DCCF" w:rsidR="0F7131FB" w:rsidRDefault="5E2F08DD" w:rsidP="006E328D">
      <w:pPr>
        <w:pStyle w:val="ListParagraph"/>
        <w:numPr>
          <w:ilvl w:val="0"/>
          <w:numId w:val="21"/>
        </w:numPr>
        <w:spacing w:after="0"/>
        <w:rPr>
          <w:rFonts w:eastAsiaTheme="minorEastAsia"/>
        </w:rPr>
      </w:pPr>
      <w:r w:rsidRPr="377EC330">
        <w:rPr>
          <w:rFonts w:eastAsiaTheme="minorEastAsia"/>
        </w:rPr>
        <w:t>Edit the password argument and e</w:t>
      </w:r>
      <w:r w:rsidR="06BD2350" w:rsidRPr="377EC330">
        <w:rPr>
          <w:rFonts w:eastAsiaTheme="minorEastAsia"/>
        </w:rPr>
        <w:t xml:space="preserve">xecute the following commands to create the two certificates. These will be stored in the directory you are currently in. NOTE: Password is required. </w:t>
      </w:r>
    </w:p>
    <w:p w14:paraId="5F7F3E48" w14:textId="708A50B2" w:rsidR="0F7131FB" w:rsidRDefault="0F7131FB" w:rsidP="44A4FB22">
      <w:pPr>
        <w:pStyle w:val="ListParagraph"/>
        <w:spacing w:after="0"/>
        <w:ind w:left="360"/>
        <w:rPr>
          <w:rFonts w:ascii="Times New Roman" w:eastAsia="Times New Roman" w:hAnsi="Times New Roman" w:cs="Times New Roman"/>
        </w:rPr>
      </w:pPr>
    </w:p>
    <w:p w14:paraId="3BE7C0C3" w14:textId="76696D81" w:rsidR="0F7131FB" w:rsidRDefault="06BD2350" w:rsidP="44A4FB22">
      <w:pPr>
        <w:ind w:left="360"/>
      </w:pPr>
      <w:r w:rsidRPr="377BBA9D">
        <w:rPr>
          <w:rFonts w:ascii="Courier New" w:eastAsia="Courier New" w:hAnsi="Courier New" w:cs="Courier New"/>
          <w:sz w:val="20"/>
          <w:szCs w:val="20"/>
        </w:rPr>
        <w:t xml:space="preserve"># Export PFX of the root and SSL </w:t>
      </w:r>
      <w:r w:rsidRPr="44A4FB22">
        <w:rPr>
          <w:rFonts w:ascii="Courier New" w:eastAsia="Courier New" w:hAnsi="Courier New" w:cs="Courier New"/>
          <w:sz w:val="20"/>
          <w:szCs w:val="20"/>
        </w:rPr>
        <w:t>certs</w:t>
      </w:r>
    </w:p>
    <w:p w14:paraId="48876E9E" w14:textId="23A6CB7F" w:rsidR="0F7131FB" w:rsidRDefault="06BD2350" w:rsidP="44A4FB22">
      <w:pPr>
        <w:ind w:left="360"/>
        <w:rPr>
          <w:rFonts w:ascii="Courier New" w:eastAsia="Courier New" w:hAnsi="Courier New" w:cs="Courier New"/>
          <w:sz w:val="20"/>
          <w:szCs w:val="20"/>
        </w:rPr>
      </w:pPr>
      <w:proofErr w:type="spellStart"/>
      <w:r w:rsidRPr="377BBA9D">
        <w:rPr>
          <w:rFonts w:ascii="Courier New" w:eastAsia="Courier New" w:hAnsi="Courier New" w:cs="Courier New"/>
          <w:sz w:val="20"/>
          <w:szCs w:val="20"/>
        </w:rPr>
        <w:t>openssl</w:t>
      </w:r>
      <w:proofErr w:type="spellEnd"/>
      <w:r w:rsidRPr="377BBA9D">
        <w:rPr>
          <w:rFonts w:ascii="Courier New" w:eastAsia="Courier New" w:hAnsi="Courier New" w:cs="Courier New"/>
          <w:sz w:val="20"/>
          <w:szCs w:val="20"/>
        </w:rPr>
        <w:t xml:space="preserve"> pkcs12 -export -out </w:t>
      </w:r>
      <w:proofErr w:type="spellStart"/>
      <w:r w:rsidRPr="377BBA9D">
        <w:rPr>
          <w:rFonts w:ascii="Courier New" w:eastAsia="Courier New" w:hAnsi="Courier New" w:cs="Courier New"/>
          <w:sz w:val="20"/>
          <w:szCs w:val="20"/>
        </w:rPr>
        <w:t>contoso</w:t>
      </w:r>
      <w:proofErr w:type="spellEnd"/>
      <w:r w:rsidRPr="377BBA9D">
        <w:rPr>
          <w:rFonts w:ascii="Courier New" w:eastAsia="Courier New" w:hAnsi="Courier New" w:cs="Courier New"/>
          <w:sz w:val="20"/>
          <w:szCs w:val="20"/>
        </w:rPr>
        <w:t>-</w:t>
      </w:r>
      <w:proofErr w:type="spellStart"/>
      <w:r w:rsidR="64439F45" w:rsidRPr="154CBC61">
        <w:rPr>
          <w:rFonts w:ascii="Courier New" w:eastAsia="Courier New" w:hAnsi="Courier New" w:cs="Courier New"/>
          <w:sz w:val="20"/>
          <w:szCs w:val="20"/>
        </w:rPr>
        <w:t>ov</w:t>
      </w:r>
      <w:proofErr w:type="spellEnd"/>
      <w:r w:rsidR="64439F45" w:rsidRPr="154CBC61">
        <w:rPr>
          <w:rFonts w:ascii="Courier New" w:eastAsia="Courier New" w:hAnsi="Courier New" w:cs="Courier New"/>
          <w:sz w:val="20"/>
          <w:szCs w:val="20"/>
        </w:rPr>
        <w:t>-</w:t>
      </w:r>
      <w:proofErr w:type="spellStart"/>
      <w:r w:rsidR="7597262C" w:rsidRPr="7A0FBC31">
        <w:rPr>
          <w:rFonts w:ascii="Courier New" w:eastAsia="Courier New" w:hAnsi="Courier New" w:cs="Courier New"/>
          <w:sz w:val="20"/>
          <w:szCs w:val="20"/>
        </w:rPr>
        <w:t>kitappstreaming</w:t>
      </w:r>
      <w:proofErr w:type="spellEnd"/>
      <w:r w:rsidRPr="377BBA9D">
        <w:rPr>
          <w:rFonts w:ascii="Courier New" w:eastAsia="Courier New" w:hAnsi="Courier New" w:cs="Courier New"/>
          <w:sz w:val="20"/>
          <w:szCs w:val="20"/>
        </w:rPr>
        <w:t>-signing-</w:t>
      </w:r>
      <w:proofErr w:type="spellStart"/>
      <w:r w:rsidRPr="377BBA9D">
        <w:rPr>
          <w:rFonts w:ascii="Courier New" w:eastAsia="Courier New" w:hAnsi="Courier New" w:cs="Courier New"/>
          <w:sz w:val="20"/>
          <w:szCs w:val="20"/>
        </w:rPr>
        <w:t>root.pfx</w:t>
      </w:r>
      <w:proofErr w:type="spellEnd"/>
      <w:r w:rsidRPr="377BBA9D">
        <w:rPr>
          <w:rFonts w:ascii="Courier New" w:eastAsia="Courier New" w:hAnsi="Courier New" w:cs="Courier New"/>
          <w:sz w:val="20"/>
          <w:szCs w:val="20"/>
        </w:rPr>
        <w:t xml:space="preserve"> -</w:t>
      </w:r>
      <w:proofErr w:type="spellStart"/>
      <w:r w:rsidRPr="377BBA9D">
        <w:rPr>
          <w:rFonts w:ascii="Courier New" w:eastAsia="Courier New" w:hAnsi="Courier New" w:cs="Courier New"/>
          <w:sz w:val="20"/>
          <w:szCs w:val="20"/>
        </w:rPr>
        <w:t>inkey</w:t>
      </w:r>
      <w:proofErr w:type="spellEnd"/>
      <w:r w:rsidRPr="377BBA9D">
        <w:rPr>
          <w:rFonts w:ascii="Courier New" w:eastAsia="Courier New" w:hAnsi="Courier New" w:cs="Courier New"/>
          <w:sz w:val="20"/>
          <w:szCs w:val="20"/>
        </w:rPr>
        <w:t xml:space="preserve"> </w:t>
      </w:r>
      <w:proofErr w:type="spellStart"/>
      <w:r w:rsidRPr="377BBA9D">
        <w:rPr>
          <w:rFonts w:ascii="Courier New" w:eastAsia="Courier New" w:hAnsi="Courier New" w:cs="Courier New"/>
          <w:sz w:val="20"/>
          <w:szCs w:val="20"/>
        </w:rPr>
        <w:t>contoso</w:t>
      </w:r>
      <w:proofErr w:type="spellEnd"/>
      <w:r w:rsidRPr="377BBA9D">
        <w:rPr>
          <w:rFonts w:ascii="Courier New" w:eastAsia="Courier New" w:hAnsi="Courier New" w:cs="Courier New"/>
          <w:sz w:val="20"/>
          <w:szCs w:val="20"/>
        </w:rPr>
        <w:t>-</w:t>
      </w:r>
      <w:proofErr w:type="spellStart"/>
      <w:r w:rsidR="64439F45" w:rsidRPr="154CBC61">
        <w:rPr>
          <w:rFonts w:ascii="Courier New" w:eastAsia="Courier New" w:hAnsi="Courier New" w:cs="Courier New"/>
          <w:sz w:val="20"/>
          <w:szCs w:val="20"/>
        </w:rPr>
        <w:t>ov</w:t>
      </w:r>
      <w:proofErr w:type="spellEnd"/>
      <w:r w:rsidR="64439F45" w:rsidRPr="154CBC61">
        <w:rPr>
          <w:rFonts w:ascii="Courier New" w:eastAsia="Courier New" w:hAnsi="Courier New" w:cs="Courier New"/>
          <w:sz w:val="20"/>
          <w:szCs w:val="20"/>
        </w:rPr>
        <w:t>-</w:t>
      </w:r>
      <w:proofErr w:type="spellStart"/>
      <w:r w:rsidR="7597262C" w:rsidRPr="7A0FBC31">
        <w:rPr>
          <w:rFonts w:ascii="Courier New" w:eastAsia="Courier New" w:hAnsi="Courier New" w:cs="Courier New"/>
          <w:sz w:val="20"/>
          <w:szCs w:val="20"/>
        </w:rPr>
        <w:t>kitappstreaming</w:t>
      </w:r>
      <w:proofErr w:type="spellEnd"/>
      <w:r w:rsidRPr="377BBA9D">
        <w:rPr>
          <w:rFonts w:ascii="Courier New" w:eastAsia="Courier New" w:hAnsi="Courier New" w:cs="Courier New"/>
          <w:sz w:val="20"/>
          <w:szCs w:val="20"/>
        </w:rPr>
        <w:t>-net-signing-</w:t>
      </w:r>
      <w:proofErr w:type="spellStart"/>
      <w:r w:rsidRPr="377BBA9D">
        <w:rPr>
          <w:rFonts w:ascii="Courier New" w:eastAsia="Courier New" w:hAnsi="Courier New" w:cs="Courier New"/>
          <w:sz w:val="20"/>
          <w:szCs w:val="20"/>
        </w:rPr>
        <w:t>root.key</w:t>
      </w:r>
      <w:proofErr w:type="spellEnd"/>
      <w:r w:rsidRPr="377BBA9D">
        <w:rPr>
          <w:rFonts w:ascii="Courier New" w:eastAsia="Courier New" w:hAnsi="Courier New" w:cs="Courier New"/>
          <w:sz w:val="20"/>
          <w:szCs w:val="20"/>
        </w:rPr>
        <w:t xml:space="preserve"> -in contoso-</w:t>
      </w:r>
      <w:r w:rsidR="64439F45"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-net-signing-root.crt -password pass</w:t>
      </w:r>
      <w:r w:rsidRPr="44A4FB22">
        <w:rPr>
          <w:rFonts w:ascii="Courier New" w:eastAsia="Courier New" w:hAnsi="Courier New" w:cs="Courier New"/>
          <w:sz w:val="20"/>
          <w:szCs w:val="20"/>
        </w:rPr>
        <w:t>:</w:t>
      </w:r>
      <w:r w:rsidR="6FEEDD83" w:rsidRPr="44A4FB22">
        <w:rPr>
          <w:rFonts w:ascii="Courier New" w:eastAsia="Courier New" w:hAnsi="Courier New" w:cs="Courier New"/>
          <w:sz w:val="20"/>
          <w:szCs w:val="20"/>
        </w:rPr>
        <w:t>&lt;</w:t>
      </w:r>
      <w:r w:rsidRPr="377BBA9D">
        <w:rPr>
          <w:rFonts w:ascii="Courier New" w:eastAsia="Courier New" w:hAnsi="Courier New" w:cs="Courier New"/>
          <w:sz w:val="20"/>
          <w:szCs w:val="20"/>
        </w:rPr>
        <w:t>password</w:t>
      </w:r>
      <w:r w:rsidR="6FEEDD83" w:rsidRPr="44A4FB22">
        <w:rPr>
          <w:rFonts w:ascii="Courier New" w:eastAsia="Courier New" w:hAnsi="Courier New" w:cs="Courier New"/>
          <w:sz w:val="20"/>
          <w:szCs w:val="20"/>
        </w:rPr>
        <w:t>&gt;</w:t>
      </w:r>
    </w:p>
    <w:p w14:paraId="5CADB7A7" w14:textId="26AC19C8" w:rsidR="0F7131FB" w:rsidRDefault="06BD2350" w:rsidP="44A4FB22">
      <w:pPr>
        <w:ind w:left="360"/>
        <w:rPr>
          <w:rFonts w:ascii="Courier New" w:eastAsia="Courier New" w:hAnsi="Courier New" w:cs="Courier New"/>
          <w:sz w:val="20"/>
          <w:szCs w:val="20"/>
        </w:rPr>
      </w:pPr>
      <w:proofErr w:type="spellStart"/>
      <w:r w:rsidRPr="377BBA9D">
        <w:rPr>
          <w:rFonts w:ascii="Courier New" w:eastAsia="Courier New" w:hAnsi="Courier New" w:cs="Courier New"/>
          <w:sz w:val="20"/>
          <w:szCs w:val="20"/>
        </w:rPr>
        <w:t>openssl</w:t>
      </w:r>
      <w:proofErr w:type="spellEnd"/>
      <w:r w:rsidRPr="377BBA9D">
        <w:rPr>
          <w:rFonts w:ascii="Courier New" w:eastAsia="Courier New" w:hAnsi="Courier New" w:cs="Courier New"/>
          <w:sz w:val="20"/>
          <w:szCs w:val="20"/>
        </w:rPr>
        <w:t xml:space="preserve"> pkcs12 -export -out </w:t>
      </w:r>
      <w:proofErr w:type="spellStart"/>
      <w:r w:rsidRPr="377BBA9D">
        <w:rPr>
          <w:rFonts w:ascii="Courier New" w:eastAsia="Courier New" w:hAnsi="Courier New" w:cs="Courier New"/>
          <w:sz w:val="20"/>
          <w:szCs w:val="20"/>
        </w:rPr>
        <w:t>contoso-</w:t>
      </w:r>
      <w:r w:rsidR="64439F45"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-ssl.pfx</w:t>
      </w:r>
      <w:proofErr w:type="spellEnd"/>
      <w:r w:rsidRPr="377BBA9D">
        <w:rPr>
          <w:rFonts w:ascii="Courier New" w:eastAsia="Courier New" w:hAnsi="Courier New" w:cs="Courier New"/>
          <w:sz w:val="20"/>
          <w:szCs w:val="20"/>
        </w:rPr>
        <w:t xml:space="preserve"> -</w:t>
      </w:r>
      <w:proofErr w:type="spellStart"/>
      <w:r w:rsidRPr="377BBA9D">
        <w:rPr>
          <w:rFonts w:ascii="Courier New" w:eastAsia="Courier New" w:hAnsi="Courier New" w:cs="Courier New"/>
          <w:sz w:val="20"/>
          <w:szCs w:val="20"/>
        </w:rPr>
        <w:t>inkey</w:t>
      </w:r>
      <w:proofErr w:type="spellEnd"/>
      <w:r w:rsidRPr="377BBA9D">
        <w:rPr>
          <w:rFonts w:ascii="Courier New" w:eastAsia="Courier New" w:hAnsi="Courier New" w:cs="Courier New"/>
          <w:sz w:val="20"/>
          <w:szCs w:val="20"/>
        </w:rPr>
        <w:t xml:space="preserve"> </w:t>
      </w:r>
      <w:proofErr w:type="spellStart"/>
      <w:r w:rsidRPr="377BBA9D">
        <w:rPr>
          <w:rFonts w:ascii="Courier New" w:eastAsia="Courier New" w:hAnsi="Courier New" w:cs="Courier New"/>
          <w:sz w:val="20"/>
          <w:szCs w:val="20"/>
        </w:rPr>
        <w:t>contoso-</w:t>
      </w:r>
      <w:r w:rsidR="64439F45"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-ssl.key</w:t>
      </w:r>
      <w:proofErr w:type="spellEnd"/>
      <w:r w:rsidRPr="377BBA9D">
        <w:rPr>
          <w:rFonts w:ascii="Courier New" w:eastAsia="Courier New" w:hAnsi="Courier New" w:cs="Courier New"/>
          <w:sz w:val="20"/>
          <w:szCs w:val="20"/>
        </w:rPr>
        <w:t xml:space="preserve"> -in contoso-</w:t>
      </w:r>
      <w:r w:rsidR="64439F45"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-ssl.crt -</w:t>
      </w:r>
      <w:proofErr w:type="spellStart"/>
      <w:r w:rsidRPr="377BBA9D">
        <w:rPr>
          <w:rFonts w:ascii="Courier New" w:eastAsia="Courier New" w:hAnsi="Courier New" w:cs="Courier New"/>
          <w:sz w:val="20"/>
          <w:szCs w:val="20"/>
        </w:rPr>
        <w:t>certfile</w:t>
      </w:r>
      <w:proofErr w:type="spellEnd"/>
      <w:r w:rsidRPr="377BBA9D">
        <w:rPr>
          <w:rFonts w:ascii="Courier New" w:eastAsia="Courier New" w:hAnsi="Courier New" w:cs="Courier New"/>
          <w:sz w:val="20"/>
          <w:szCs w:val="20"/>
        </w:rPr>
        <w:t xml:space="preserve"> contoso-</w:t>
      </w:r>
      <w:r w:rsidR="64439F45"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377BBA9D">
        <w:rPr>
          <w:rFonts w:ascii="Courier New" w:eastAsia="Courier New" w:hAnsi="Courier New" w:cs="Courier New"/>
          <w:sz w:val="20"/>
          <w:szCs w:val="20"/>
        </w:rPr>
        <w:t>-net-signing-root.crt -password pass</w:t>
      </w:r>
      <w:r w:rsidRPr="44A4FB22">
        <w:rPr>
          <w:rFonts w:ascii="Courier New" w:eastAsia="Courier New" w:hAnsi="Courier New" w:cs="Courier New"/>
          <w:sz w:val="20"/>
          <w:szCs w:val="20"/>
        </w:rPr>
        <w:t>:</w:t>
      </w:r>
      <w:r w:rsidR="3ECD828F" w:rsidRPr="44A4FB22">
        <w:rPr>
          <w:rFonts w:ascii="Courier New" w:eastAsia="Courier New" w:hAnsi="Courier New" w:cs="Courier New"/>
          <w:sz w:val="20"/>
          <w:szCs w:val="20"/>
        </w:rPr>
        <w:t>&lt;</w:t>
      </w:r>
      <w:r w:rsidRPr="377BBA9D">
        <w:rPr>
          <w:rFonts w:ascii="Courier New" w:eastAsia="Courier New" w:hAnsi="Courier New" w:cs="Courier New"/>
          <w:sz w:val="20"/>
          <w:szCs w:val="20"/>
        </w:rPr>
        <w:t>password</w:t>
      </w:r>
      <w:r w:rsidR="7BCDB625" w:rsidRPr="44A4FB22">
        <w:rPr>
          <w:rFonts w:ascii="Courier New" w:eastAsia="Courier New" w:hAnsi="Courier New" w:cs="Courier New"/>
          <w:sz w:val="20"/>
          <w:szCs w:val="20"/>
        </w:rPr>
        <w:t>&gt;</w:t>
      </w:r>
      <w:r w:rsidRPr="377BBA9D">
        <w:rPr>
          <w:rFonts w:ascii="Courier New" w:eastAsia="Courier New" w:hAnsi="Courier New" w:cs="Courier New"/>
          <w:sz w:val="20"/>
          <w:szCs w:val="20"/>
        </w:rPr>
        <w:t xml:space="preserve"> </w:t>
      </w:r>
    </w:p>
    <w:p w14:paraId="39517D18" w14:textId="4A0A1CE6" w:rsidR="0F7131FB" w:rsidRPr="00CC15E3" w:rsidRDefault="4C87D576" w:rsidP="34540535">
      <w:pPr>
        <w:pStyle w:val="Heading4"/>
      </w:pPr>
      <w:bookmarkStart w:id="53" w:name="_Toc563090535"/>
      <w:bookmarkStart w:id="54" w:name="_Toc182123711"/>
      <w:r>
        <w:t xml:space="preserve">Create </w:t>
      </w:r>
      <w:proofErr w:type="spellStart"/>
      <w:r>
        <w:t>LetsEncrypt</w:t>
      </w:r>
      <w:proofErr w:type="spellEnd"/>
      <w:r>
        <w:t xml:space="preserve"> certificates manually for public DNS zone</w:t>
      </w:r>
      <w:bookmarkEnd w:id="53"/>
      <w:bookmarkEnd w:id="54"/>
    </w:p>
    <w:p w14:paraId="631CCFDF" w14:textId="262BBAB9" w:rsidR="0F7131FB" w:rsidRDefault="06BD2350" w:rsidP="377BBA9D">
      <w:pPr>
        <w:spacing w:before="240" w:after="240"/>
        <w:rPr>
          <w:rFonts w:eastAsiaTheme="minorEastAsia"/>
        </w:rPr>
      </w:pPr>
      <w:r w:rsidRPr="377EC330">
        <w:rPr>
          <w:rFonts w:eastAsiaTheme="minorEastAsia"/>
        </w:rPr>
        <w:t xml:space="preserve">Create </w:t>
      </w:r>
      <w:proofErr w:type="spellStart"/>
      <w:r w:rsidRPr="377EC330">
        <w:rPr>
          <w:rFonts w:eastAsiaTheme="minorEastAsia"/>
        </w:rPr>
        <w:t>LetsEncrypt</w:t>
      </w:r>
      <w:proofErr w:type="spellEnd"/>
      <w:r w:rsidRPr="377EC330">
        <w:rPr>
          <w:rFonts w:eastAsiaTheme="minorEastAsia"/>
        </w:rPr>
        <w:t xml:space="preserve"> certificates manually for public DNS zone </w:t>
      </w:r>
      <w:hyperlink r:id="rId43">
        <w:r w:rsidRPr="377EC330">
          <w:rPr>
            <w:rStyle w:val="Hyperlink"/>
            <w:rFonts w:eastAsiaTheme="minorEastAsia"/>
            <w:color w:val="0000FF"/>
            <w:u w:val="single"/>
          </w:rPr>
          <w:t>https://certbot.eff.org/</w:t>
        </w:r>
      </w:hyperlink>
    </w:p>
    <w:p w14:paraId="797B78CC" w14:textId="55FE4A26" w:rsidR="0F7131FB" w:rsidRDefault="388D6E56" w:rsidP="6DCEFA78">
      <w:pPr>
        <w:spacing w:before="240" w:after="240"/>
        <w:rPr>
          <w:rFonts w:eastAsiaTheme="minorEastAsia"/>
        </w:rPr>
      </w:pPr>
      <w:r w:rsidRPr="6DCEFA78">
        <w:rPr>
          <w:rFonts w:eastAsiaTheme="minorEastAsia"/>
        </w:rPr>
        <w:t xml:space="preserve">Change the domains to your public DNS. </w:t>
      </w:r>
      <w:r w:rsidR="71C2BECC" w:rsidRPr="6DCEFA78">
        <w:rPr>
          <w:rFonts w:eastAsiaTheme="minorEastAsia"/>
        </w:rPr>
        <w:t xml:space="preserve">In the following examples, </w:t>
      </w:r>
      <w:r w:rsidR="525F029B" w:rsidRPr="6DCEFA78">
        <w:rPr>
          <w:rFonts w:eastAsiaTheme="minorEastAsia"/>
        </w:rPr>
        <w:t>kitstreaming.iai-</w:t>
      </w:r>
      <w:r w:rsidR="71C2BECC" w:rsidRPr="6DCEFA78">
        <w:rPr>
          <w:rFonts w:eastAsiaTheme="minorEastAsia"/>
        </w:rPr>
        <w:t>contoso.</w:t>
      </w:r>
      <w:r w:rsidR="525F029B" w:rsidRPr="6DCEFA78">
        <w:rPr>
          <w:rFonts w:eastAsiaTheme="minorEastAsia"/>
        </w:rPr>
        <w:t>com</w:t>
      </w:r>
      <w:r w:rsidR="71C2BECC" w:rsidRPr="6DCEFA78">
        <w:rPr>
          <w:rFonts w:eastAsiaTheme="minorEastAsia"/>
        </w:rPr>
        <w:t xml:space="preserve"> is the public DNS zone.</w:t>
      </w:r>
    </w:p>
    <w:p w14:paraId="46036621" w14:textId="1CD3164B" w:rsidR="0F7131FB" w:rsidRDefault="388D6E56" w:rsidP="44A4FB22">
      <w:proofErr w:type="spellStart"/>
      <w:r w:rsidRPr="6DCEFA78">
        <w:rPr>
          <w:rFonts w:ascii="Courier New" w:eastAsia="Courier New" w:hAnsi="Courier New" w:cs="Courier New"/>
          <w:sz w:val="20"/>
          <w:szCs w:val="20"/>
        </w:rPr>
        <w:t>sudo</w:t>
      </w:r>
      <w:proofErr w:type="spellEnd"/>
      <w:r w:rsidRPr="6DCEFA78">
        <w:rPr>
          <w:rFonts w:ascii="Courier New" w:eastAsia="Courier New" w:hAnsi="Courier New" w:cs="Courier New"/>
          <w:sz w:val="20"/>
          <w:szCs w:val="20"/>
        </w:rPr>
        <w:t xml:space="preserve"> </w:t>
      </w:r>
      <w:proofErr w:type="spellStart"/>
      <w:r w:rsidRPr="6DCEFA78">
        <w:rPr>
          <w:rFonts w:ascii="Courier New" w:eastAsia="Courier New" w:hAnsi="Courier New" w:cs="Courier New"/>
          <w:sz w:val="20"/>
          <w:szCs w:val="20"/>
        </w:rPr>
        <w:t>certbot</w:t>
      </w:r>
      <w:proofErr w:type="spellEnd"/>
      <w:r w:rsidRPr="6DCEFA78">
        <w:rPr>
          <w:rFonts w:ascii="Courier New" w:eastAsia="Courier New" w:hAnsi="Courier New" w:cs="Courier New"/>
          <w:sz w:val="20"/>
          <w:szCs w:val="20"/>
        </w:rPr>
        <w:t xml:space="preserve"> </w:t>
      </w:r>
      <w:proofErr w:type="spellStart"/>
      <w:r w:rsidRPr="6DCEFA78">
        <w:rPr>
          <w:rFonts w:ascii="Courier New" w:eastAsia="Courier New" w:hAnsi="Courier New" w:cs="Courier New"/>
          <w:sz w:val="20"/>
          <w:szCs w:val="20"/>
        </w:rPr>
        <w:t>certonly</w:t>
      </w:r>
      <w:proofErr w:type="spellEnd"/>
      <w:r w:rsidRPr="6DCEFA78">
        <w:rPr>
          <w:rFonts w:ascii="Courier New" w:eastAsia="Courier New" w:hAnsi="Courier New" w:cs="Courier New"/>
          <w:sz w:val="20"/>
          <w:szCs w:val="20"/>
        </w:rPr>
        <w:t xml:space="preserve"> --manual --preferred-challenges=</w:t>
      </w:r>
      <w:proofErr w:type="spellStart"/>
      <w:r w:rsidRPr="6DCEFA78">
        <w:rPr>
          <w:rFonts w:ascii="Courier New" w:eastAsia="Courier New" w:hAnsi="Courier New" w:cs="Courier New"/>
          <w:sz w:val="20"/>
          <w:szCs w:val="20"/>
        </w:rPr>
        <w:t>dns</w:t>
      </w:r>
      <w:proofErr w:type="spellEnd"/>
      <w:r w:rsidRPr="6DCEFA78">
        <w:rPr>
          <w:rFonts w:ascii="Courier New" w:eastAsia="Courier New" w:hAnsi="Courier New" w:cs="Courier New"/>
          <w:sz w:val="20"/>
          <w:szCs w:val="20"/>
        </w:rPr>
        <w:t xml:space="preserve"> --email </w:t>
      </w:r>
      <w:hyperlink r:id="rId44">
        <w:r w:rsidRPr="6DCEFA78">
          <w:rPr>
            <w:rStyle w:val="Hyperlink"/>
            <w:rFonts w:ascii="Courier New" w:eastAsia="Courier New" w:hAnsi="Courier New" w:cs="Courier New"/>
            <w:sz w:val="20"/>
            <w:szCs w:val="20"/>
          </w:rPr>
          <w:t>user@nvidia.com</w:t>
        </w:r>
      </w:hyperlink>
      <w:r w:rsidRPr="6DCEFA78">
        <w:rPr>
          <w:rFonts w:ascii="Courier New" w:eastAsia="Courier New" w:hAnsi="Courier New" w:cs="Courier New"/>
          <w:sz w:val="20"/>
          <w:szCs w:val="20"/>
        </w:rPr>
        <w:t xml:space="preserve"> --server </w:t>
      </w:r>
      <w:hyperlink r:id="rId45">
        <w:r w:rsidRPr="6DCEFA78">
          <w:rPr>
            <w:rStyle w:val="Hyperlink"/>
            <w:rFonts w:ascii="Courier New" w:eastAsia="Courier New" w:hAnsi="Courier New" w:cs="Courier New"/>
            <w:sz w:val="20"/>
            <w:szCs w:val="20"/>
          </w:rPr>
          <w:t>https://acme-v02.api.letsencrypt.org/directory</w:t>
        </w:r>
      </w:hyperlink>
      <w:r w:rsidRPr="6DCEFA78">
        <w:rPr>
          <w:rFonts w:ascii="Courier New" w:eastAsia="Courier New" w:hAnsi="Courier New" w:cs="Courier New"/>
          <w:sz w:val="20"/>
          <w:szCs w:val="20"/>
        </w:rPr>
        <w:t xml:space="preserve"> --agree-</w:t>
      </w:r>
      <w:proofErr w:type="spellStart"/>
      <w:r w:rsidRPr="6DCEFA78">
        <w:rPr>
          <w:rFonts w:ascii="Courier New" w:eastAsia="Courier New" w:hAnsi="Courier New" w:cs="Courier New"/>
          <w:sz w:val="20"/>
          <w:szCs w:val="20"/>
        </w:rPr>
        <w:t>tos</w:t>
      </w:r>
      <w:proofErr w:type="spellEnd"/>
      <w:r w:rsidRPr="6DCEFA78">
        <w:rPr>
          <w:rFonts w:ascii="Courier New" w:eastAsia="Courier New" w:hAnsi="Courier New" w:cs="Courier New"/>
          <w:sz w:val="20"/>
          <w:szCs w:val="20"/>
        </w:rPr>
        <w:t xml:space="preserve"> -d </w:t>
      </w:r>
      <w:r w:rsidR="525F029B" w:rsidRPr="6DCEFA78">
        <w:rPr>
          <w:rFonts w:ascii="Courier New" w:eastAsia="Courier New" w:hAnsi="Courier New" w:cs="Courier New"/>
          <w:sz w:val="20"/>
          <w:szCs w:val="20"/>
        </w:rPr>
        <w:t>kitstreaming.iai-</w:t>
      </w:r>
      <w:r w:rsidRPr="6DCEFA78">
        <w:rPr>
          <w:rFonts w:ascii="Courier New" w:eastAsia="Courier New" w:hAnsi="Courier New" w:cs="Courier New"/>
          <w:sz w:val="20"/>
          <w:szCs w:val="20"/>
        </w:rPr>
        <w:t>contoso.</w:t>
      </w:r>
      <w:r w:rsidR="525F029B" w:rsidRPr="6DCEFA78">
        <w:rPr>
          <w:rFonts w:ascii="Courier New" w:eastAsia="Courier New" w:hAnsi="Courier New" w:cs="Courier New"/>
          <w:sz w:val="20"/>
          <w:szCs w:val="20"/>
        </w:rPr>
        <w:t>com</w:t>
      </w:r>
      <w:r w:rsidRPr="6DCEFA78">
        <w:rPr>
          <w:rFonts w:ascii="Courier New" w:eastAsia="Courier New" w:hAnsi="Courier New" w:cs="Courier New"/>
          <w:sz w:val="20"/>
          <w:szCs w:val="20"/>
        </w:rPr>
        <w:t xml:space="preserve"> -d '*.</w:t>
      </w:r>
      <w:r w:rsidR="525F029B" w:rsidRPr="6DCEFA78">
        <w:rPr>
          <w:rFonts w:ascii="Courier New" w:eastAsia="Courier New" w:hAnsi="Courier New" w:cs="Courier New"/>
          <w:sz w:val="20"/>
          <w:szCs w:val="20"/>
        </w:rPr>
        <w:t>kitstreaming.iai-</w:t>
      </w:r>
      <w:r w:rsidRPr="6DCEFA78">
        <w:rPr>
          <w:rFonts w:ascii="Courier New" w:eastAsia="Courier New" w:hAnsi="Courier New" w:cs="Courier New"/>
          <w:sz w:val="20"/>
          <w:szCs w:val="20"/>
        </w:rPr>
        <w:t>contoso.</w:t>
      </w:r>
      <w:r w:rsidR="525F029B" w:rsidRPr="6DCEFA78">
        <w:rPr>
          <w:rFonts w:ascii="Courier New" w:eastAsia="Courier New" w:hAnsi="Courier New" w:cs="Courier New"/>
          <w:sz w:val="20"/>
          <w:szCs w:val="20"/>
        </w:rPr>
        <w:t>com</w:t>
      </w:r>
      <w:r w:rsidRPr="6DCEFA78">
        <w:rPr>
          <w:rFonts w:ascii="Courier New" w:eastAsia="Courier New" w:hAnsi="Courier New" w:cs="Courier New"/>
          <w:sz w:val="20"/>
          <w:szCs w:val="20"/>
        </w:rPr>
        <w:t>'</w:t>
      </w:r>
      <w:r>
        <w:t xml:space="preserve"> </w:t>
      </w:r>
    </w:p>
    <w:p w14:paraId="28E6609A" w14:textId="3AB66895" w:rsidR="0F7131FB" w:rsidRDefault="06BD2350" w:rsidP="44A4FB22">
      <w:pPr>
        <w:spacing w:after="0"/>
        <w:rPr>
          <w:rFonts w:ascii="Courier New" w:eastAsia="Courier New" w:hAnsi="Courier New" w:cs="Courier New"/>
          <w:sz w:val="20"/>
          <w:szCs w:val="20"/>
        </w:rPr>
      </w:pPr>
      <w:r w:rsidRPr="377EC330">
        <w:rPr>
          <w:rFonts w:eastAsiaTheme="minorEastAsia"/>
        </w:rPr>
        <w:t>This process requires access to the zone in order to manually create and verify TXT records</w:t>
      </w:r>
      <w:r w:rsidR="18A67E9C" w:rsidRPr="377EC330">
        <w:rPr>
          <w:rFonts w:eastAsiaTheme="minorEastAsia"/>
        </w:rPr>
        <w:t>.</w:t>
      </w:r>
      <w:r w:rsidR="0634940F" w:rsidRPr="377EC330">
        <w:rPr>
          <w:rFonts w:eastAsiaTheme="minorEastAsia"/>
        </w:rPr>
        <w:t xml:space="preserve"> </w:t>
      </w:r>
      <w:r w:rsidRPr="377EC330">
        <w:rPr>
          <w:rFonts w:eastAsiaTheme="minorEastAsia"/>
        </w:rPr>
        <w:t>The certificates will be created in</w:t>
      </w:r>
      <w:r w:rsidRPr="44A4FB22">
        <w:rPr>
          <w:rFonts w:ascii="Times New Roman" w:eastAsia="Times New Roman" w:hAnsi="Times New Roman" w:cs="Times New Roman"/>
        </w:rPr>
        <w:t xml:space="preserve"> </w:t>
      </w:r>
      <w:r w:rsidRPr="44A4FB22">
        <w:rPr>
          <w:rFonts w:ascii="Courier New" w:eastAsia="Courier New" w:hAnsi="Courier New" w:cs="Courier New"/>
          <w:sz w:val="20"/>
          <w:szCs w:val="20"/>
        </w:rPr>
        <w:t>/</w:t>
      </w:r>
      <w:proofErr w:type="spellStart"/>
      <w:r w:rsidRPr="44A4FB22">
        <w:rPr>
          <w:rFonts w:ascii="Courier New" w:eastAsia="Courier New" w:hAnsi="Courier New" w:cs="Courier New"/>
          <w:sz w:val="20"/>
          <w:szCs w:val="20"/>
        </w:rPr>
        <w:t>etc</w:t>
      </w:r>
      <w:proofErr w:type="spellEnd"/>
      <w:r w:rsidRPr="44A4FB22">
        <w:rPr>
          <w:rFonts w:ascii="Courier New" w:eastAsia="Courier New" w:hAnsi="Courier New" w:cs="Courier New"/>
          <w:sz w:val="20"/>
          <w:szCs w:val="20"/>
        </w:rPr>
        <w:t>/</w:t>
      </w:r>
      <w:proofErr w:type="spellStart"/>
      <w:r w:rsidRPr="44A4FB22">
        <w:rPr>
          <w:rFonts w:ascii="Courier New" w:eastAsia="Courier New" w:hAnsi="Courier New" w:cs="Courier New"/>
          <w:sz w:val="20"/>
          <w:szCs w:val="20"/>
        </w:rPr>
        <w:t>letsencrypt</w:t>
      </w:r>
      <w:proofErr w:type="spellEnd"/>
      <w:r w:rsidRPr="44A4FB22">
        <w:rPr>
          <w:rFonts w:ascii="Courier New" w:eastAsia="Courier New" w:hAnsi="Courier New" w:cs="Courier New"/>
          <w:sz w:val="20"/>
          <w:szCs w:val="20"/>
        </w:rPr>
        <w:t>/live/</w:t>
      </w:r>
      <w:r w:rsidR="6AF43274" w:rsidRPr="44A4FB22">
        <w:rPr>
          <w:rFonts w:ascii="Courier New" w:eastAsia="Courier New" w:hAnsi="Courier New" w:cs="Courier New"/>
          <w:sz w:val="20"/>
          <w:szCs w:val="20"/>
        </w:rPr>
        <w:t>&lt;Public DNS Zone&gt;</w:t>
      </w:r>
    </w:p>
    <w:p w14:paraId="758AF126" w14:textId="5AAD23BB" w:rsidR="0F7131FB" w:rsidRDefault="0F7131FB" w:rsidP="44A4FB22">
      <w:pPr>
        <w:spacing w:after="0"/>
        <w:ind w:left="360"/>
        <w:rPr>
          <w:rFonts w:ascii="Times New Roman" w:eastAsia="Times New Roman" w:hAnsi="Times New Roman" w:cs="Times New Roman"/>
        </w:rPr>
      </w:pPr>
    </w:p>
    <w:p w14:paraId="26C23602" w14:textId="26A1C263" w:rsidR="0F7131FB" w:rsidRDefault="06BD2350" w:rsidP="44A4FB22">
      <w:pPr>
        <w:spacing w:after="0"/>
        <w:rPr>
          <w:rFonts w:eastAsiaTheme="minorEastAsia"/>
        </w:rPr>
      </w:pPr>
      <w:r w:rsidRPr="377EC330">
        <w:rPr>
          <w:rFonts w:eastAsiaTheme="minorEastAsia"/>
        </w:rPr>
        <w:t>Example output</w:t>
      </w:r>
      <w:r w:rsidR="775CB50C" w:rsidRPr="377EC330">
        <w:rPr>
          <w:rFonts w:eastAsiaTheme="minorEastAsia"/>
        </w:rPr>
        <w:t>:</w:t>
      </w:r>
    </w:p>
    <w:p w14:paraId="1AED8EB2" w14:textId="315E5DDA" w:rsidR="0F7131FB" w:rsidRDefault="06BD2350" w:rsidP="44A4FB22">
      <w:pPr>
        <w:spacing w:after="0"/>
        <w:rPr>
          <w:rFonts w:ascii="Times New Roman" w:eastAsia="Times New Roman" w:hAnsi="Times New Roman" w:cs="Times New Roman"/>
        </w:rPr>
      </w:pPr>
      <w:r w:rsidRPr="377BBA9D">
        <w:rPr>
          <w:rFonts w:ascii="Times New Roman" w:eastAsia="Times New Roman" w:hAnsi="Times New Roman" w:cs="Times New Roman"/>
        </w:rPr>
        <w:t xml:space="preserve"> </w:t>
      </w:r>
    </w:p>
    <w:p w14:paraId="35437CC5" w14:textId="0D6E88E2" w:rsidR="0F7131FB" w:rsidRDefault="06BD2350" w:rsidP="34540535">
      <w:pPr>
        <w:ind w:left="360"/>
        <w:rPr>
          <w:rFonts w:ascii="Courier New" w:eastAsia="Courier New" w:hAnsi="Courier New" w:cs="Courier New"/>
          <w:sz w:val="20"/>
          <w:szCs w:val="20"/>
        </w:rPr>
      </w:pPr>
      <w:proofErr w:type="spellStart"/>
      <w:r w:rsidRPr="34540535">
        <w:rPr>
          <w:rFonts w:ascii="Courier New" w:eastAsia="Courier New" w:hAnsi="Courier New" w:cs="Courier New"/>
          <w:sz w:val="20"/>
          <w:szCs w:val="20"/>
        </w:rPr>
        <w:t>sudo</w:t>
      </w:r>
      <w:proofErr w:type="spellEnd"/>
      <w:r w:rsidRPr="34540535">
        <w:rPr>
          <w:rFonts w:ascii="Courier New" w:eastAsia="Courier New" w:hAnsi="Courier New" w:cs="Courier New"/>
          <w:sz w:val="20"/>
          <w:szCs w:val="20"/>
        </w:rPr>
        <w:t xml:space="preserve"> </w:t>
      </w:r>
      <w:proofErr w:type="spellStart"/>
      <w:r w:rsidRPr="34540535">
        <w:rPr>
          <w:rFonts w:ascii="Courier New" w:eastAsia="Courier New" w:hAnsi="Courier New" w:cs="Courier New"/>
          <w:sz w:val="20"/>
          <w:szCs w:val="20"/>
        </w:rPr>
        <w:t>certbot</w:t>
      </w:r>
      <w:proofErr w:type="spellEnd"/>
      <w:r w:rsidRPr="34540535">
        <w:rPr>
          <w:rFonts w:ascii="Courier New" w:eastAsia="Courier New" w:hAnsi="Courier New" w:cs="Courier New"/>
          <w:sz w:val="20"/>
          <w:szCs w:val="20"/>
        </w:rPr>
        <w:t xml:space="preserve"> </w:t>
      </w:r>
      <w:proofErr w:type="spellStart"/>
      <w:r w:rsidRPr="34540535">
        <w:rPr>
          <w:rFonts w:ascii="Courier New" w:eastAsia="Courier New" w:hAnsi="Courier New" w:cs="Courier New"/>
          <w:sz w:val="20"/>
          <w:szCs w:val="20"/>
        </w:rPr>
        <w:t>certonly</w:t>
      </w:r>
      <w:proofErr w:type="spellEnd"/>
      <w:r w:rsidRPr="34540535">
        <w:rPr>
          <w:rFonts w:ascii="Courier New" w:eastAsia="Courier New" w:hAnsi="Courier New" w:cs="Courier New"/>
          <w:sz w:val="20"/>
          <w:szCs w:val="20"/>
        </w:rPr>
        <w:t xml:space="preserve"> --manual --preferred-challenges=</w:t>
      </w:r>
      <w:proofErr w:type="spellStart"/>
      <w:r w:rsidRPr="34540535">
        <w:rPr>
          <w:rFonts w:ascii="Courier New" w:eastAsia="Courier New" w:hAnsi="Courier New" w:cs="Courier New"/>
          <w:sz w:val="20"/>
          <w:szCs w:val="20"/>
        </w:rPr>
        <w:t>dns</w:t>
      </w:r>
      <w:proofErr w:type="spellEnd"/>
      <w:r w:rsidRPr="34540535">
        <w:rPr>
          <w:rFonts w:ascii="Courier New" w:eastAsia="Courier New" w:hAnsi="Courier New" w:cs="Courier New"/>
          <w:sz w:val="20"/>
          <w:szCs w:val="20"/>
        </w:rPr>
        <w:t xml:space="preserve"> </w:t>
      </w:r>
      <w:r w:rsidR="6B6B272A" w:rsidRPr="34540535">
        <w:rPr>
          <w:rFonts w:ascii="Courier New" w:eastAsia="Courier New" w:hAnsi="Courier New" w:cs="Courier New"/>
          <w:sz w:val="20"/>
          <w:szCs w:val="20"/>
        </w:rPr>
        <w:t>–</w:t>
      </w:r>
      <w:r w:rsidRPr="34540535">
        <w:rPr>
          <w:rFonts w:ascii="Courier New" w:eastAsia="Courier New" w:hAnsi="Courier New" w:cs="Courier New"/>
          <w:sz w:val="20"/>
          <w:szCs w:val="20"/>
        </w:rPr>
        <w:t xml:space="preserve">email </w:t>
      </w:r>
      <w:hyperlink r:id="rId46">
        <w:r w:rsidRPr="34540535">
          <w:rPr>
            <w:rStyle w:val="Hyperlink"/>
            <w:rFonts w:ascii="Courier New" w:eastAsia="Courier New" w:hAnsi="Courier New" w:cs="Courier New"/>
            <w:sz w:val="20"/>
            <w:szCs w:val="20"/>
          </w:rPr>
          <w:t>user@nvidia.com</w:t>
        </w:r>
      </w:hyperlink>
      <w:r w:rsidRPr="34540535">
        <w:rPr>
          <w:rFonts w:ascii="Courier New" w:eastAsia="Courier New" w:hAnsi="Courier New" w:cs="Courier New"/>
          <w:sz w:val="20"/>
          <w:szCs w:val="20"/>
        </w:rPr>
        <w:t xml:space="preserve"> --server </w:t>
      </w:r>
      <w:hyperlink r:id="rId47">
        <w:r w:rsidRPr="34540535">
          <w:rPr>
            <w:rStyle w:val="Hyperlink"/>
            <w:rFonts w:ascii="Courier New" w:eastAsia="Courier New" w:hAnsi="Courier New" w:cs="Courier New"/>
            <w:sz w:val="20"/>
            <w:szCs w:val="20"/>
          </w:rPr>
          <w:t>https://acme-v02.api.letsencrypt.org/directory</w:t>
        </w:r>
      </w:hyperlink>
      <w:r w:rsidRPr="34540535">
        <w:rPr>
          <w:rFonts w:ascii="Courier New" w:eastAsia="Courier New" w:hAnsi="Courier New" w:cs="Courier New"/>
          <w:sz w:val="20"/>
          <w:szCs w:val="20"/>
        </w:rPr>
        <w:t xml:space="preserve"> --agree-</w:t>
      </w:r>
      <w:proofErr w:type="spellStart"/>
      <w:r w:rsidRPr="34540535">
        <w:rPr>
          <w:rFonts w:ascii="Courier New" w:eastAsia="Courier New" w:hAnsi="Courier New" w:cs="Courier New"/>
          <w:sz w:val="20"/>
          <w:szCs w:val="20"/>
        </w:rPr>
        <w:t>tos</w:t>
      </w:r>
      <w:proofErr w:type="spellEnd"/>
      <w:r w:rsidRPr="34540535">
        <w:rPr>
          <w:rFonts w:ascii="Courier New" w:eastAsia="Courier New" w:hAnsi="Courier New" w:cs="Courier New"/>
          <w:sz w:val="20"/>
          <w:szCs w:val="20"/>
        </w:rPr>
        <w:t xml:space="preserve"> -d </w:t>
      </w:r>
      <w:r w:rsidR="2A157828" w:rsidRPr="17176720">
        <w:rPr>
          <w:rFonts w:ascii="Courier New" w:eastAsia="Courier New" w:hAnsi="Courier New" w:cs="Courier New"/>
          <w:sz w:val="20"/>
          <w:szCs w:val="20"/>
        </w:rPr>
        <w:t>kitstreaming.iai-</w:t>
      </w:r>
      <w:r w:rsidRPr="34540535">
        <w:rPr>
          <w:rFonts w:ascii="Courier New" w:eastAsia="Courier New" w:hAnsi="Courier New" w:cs="Courier New"/>
          <w:sz w:val="20"/>
          <w:szCs w:val="20"/>
        </w:rPr>
        <w:t>c</w:t>
      </w:r>
      <w:commentRangeStart w:id="55"/>
      <w:r w:rsidRPr="34540535">
        <w:rPr>
          <w:rFonts w:ascii="Courier New" w:eastAsia="Courier New" w:hAnsi="Courier New" w:cs="Courier New"/>
          <w:sz w:val="20"/>
          <w:szCs w:val="20"/>
        </w:rPr>
        <w:t>ontoso.</w:t>
      </w:r>
      <w:r w:rsidR="2A157828" w:rsidRPr="17176720">
        <w:rPr>
          <w:rFonts w:ascii="Courier New" w:eastAsia="Courier New" w:hAnsi="Courier New" w:cs="Courier New"/>
          <w:sz w:val="20"/>
          <w:szCs w:val="20"/>
        </w:rPr>
        <w:t>com</w:t>
      </w:r>
      <w:r w:rsidRPr="34540535">
        <w:rPr>
          <w:rFonts w:ascii="Courier New" w:eastAsia="Courier New" w:hAnsi="Courier New" w:cs="Courier New"/>
          <w:sz w:val="20"/>
          <w:szCs w:val="20"/>
        </w:rPr>
        <w:t xml:space="preserve"> -d '*.</w:t>
      </w:r>
      <w:r w:rsidR="2A157828" w:rsidRPr="17176720">
        <w:rPr>
          <w:rFonts w:ascii="Courier New" w:eastAsia="Courier New" w:hAnsi="Courier New" w:cs="Courier New"/>
          <w:sz w:val="20"/>
          <w:szCs w:val="20"/>
        </w:rPr>
        <w:t>kitstreaming.iai-</w:t>
      </w:r>
      <w:r w:rsidRPr="34540535">
        <w:rPr>
          <w:rFonts w:ascii="Courier New" w:eastAsia="Courier New" w:hAnsi="Courier New" w:cs="Courier New"/>
          <w:sz w:val="20"/>
          <w:szCs w:val="20"/>
        </w:rPr>
        <w:t>contoso.com'</w:t>
      </w:r>
      <w:commentRangeEnd w:id="55"/>
      <w:r>
        <w:rPr>
          <w:rStyle w:val="CommentReference"/>
        </w:rPr>
        <w:commentReference w:id="55"/>
      </w:r>
      <w:r w:rsidRPr="34540535">
        <w:rPr>
          <w:rFonts w:ascii="Courier New" w:eastAsia="Courier New" w:hAnsi="Courier New" w:cs="Courier New"/>
          <w:sz w:val="20"/>
          <w:szCs w:val="20"/>
        </w:rPr>
        <w:t xml:space="preserve"> Saving debug log to /var/log/</w:t>
      </w:r>
      <w:proofErr w:type="spellStart"/>
      <w:r w:rsidRPr="34540535">
        <w:rPr>
          <w:rFonts w:ascii="Courier New" w:eastAsia="Courier New" w:hAnsi="Courier New" w:cs="Courier New"/>
          <w:sz w:val="20"/>
          <w:szCs w:val="20"/>
        </w:rPr>
        <w:t>letsencrypt</w:t>
      </w:r>
      <w:proofErr w:type="spellEnd"/>
      <w:r w:rsidRPr="34540535">
        <w:rPr>
          <w:rFonts w:ascii="Courier New" w:eastAsia="Courier New" w:hAnsi="Courier New" w:cs="Courier New"/>
          <w:sz w:val="20"/>
          <w:szCs w:val="20"/>
        </w:rPr>
        <w:t>/letsencrypt.log</w:t>
      </w:r>
    </w:p>
    <w:p w14:paraId="28FA34C7" w14:textId="614D1A2A" w:rsidR="0F7131FB" w:rsidRDefault="06BD2350" w:rsidP="44A4FB22">
      <w:pPr>
        <w:ind w:left="360"/>
      </w:pPr>
      <w:r w:rsidRPr="44A4FB22">
        <w:rPr>
          <w:rFonts w:ascii="Times New Roman" w:eastAsia="Times New Roman" w:hAnsi="Times New Roman" w:cs="Times New Roman"/>
          <w:sz w:val="14"/>
          <w:szCs w:val="14"/>
        </w:rPr>
        <w:t xml:space="preserve">  </w:t>
      </w:r>
      <w:r w:rsidRPr="44A4FB22">
        <w:rPr>
          <w:rFonts w:ascii="Courier New" w:eastAsia="Courier New" w:hAnsi="Courier New" w:cs="Courier New"/>
          <w:sz w:val="20"/>
          <w:szCs w:val="20"/>
        </w:rPr>
        <w:t xml:space="preserve">- - - - - - - - - - - - - - - - - - - - - - - - - - - - - - - - - - - - - </w:t>
      </w:r>
      <w:r w:rsidRPr="377BBA9D">
        <w:rPr>
          <w:rFonts w:ascii="Times New Roman" w:eastAsia="Times New Roman" w:hAnsi="Times New Roman" w:cs="Times New Roman"/>
          <w:sz w:val="14"/>
          <w:szCs w:val="14"/>
        </w:rPr>
        <w:t xml:space="preserve"> </w:t>
      </w:r>
      <w:r w:rsidRPr="377BBA9D">
        <w:rPr>
          <w:rFonts w:ascii="Courier New" w:eastAsia="Courier New" w:hAnsi="Courier New" w:cs="Courier New"/>
          <w:sz w:val="20"/>
          <w:szCs w:val="20"/>
        </w:rPr>
        <w:t>Would you be willing, once your first certificate is successfully issued, to</w:t>
      </w:r>
      <w:r w:rsidRPr="44A4FB22">
        <w:rPr>
          <w:rFonts w:ascii="Courier New" w:eastAsia="Courier New" w:hAnsi="Courier New" w:cs="Courier New"/>
          <w:sz w:val="20"/>
          <w:szCs w:val="20"/>
        </w:rPr>
        <w:t xml:space="preserve"> </w:t>
      </w:r>
      <w:r w:rsidRPr="377BBA9D">
        <w:rPr>
          <w:rFonts w:ascii="Courier New" w:eastAsia="Courier New" w:hAnsi="Courier New" w:cs="Courier New"/>
          <w:sz w:val="20"/>
          <w:szCs w:val="20"/>
        </w:rPr>
        <w:t>share your email address with the Electronic Frontier Foundation, a founding</w:t>
      </w:r>
      <w:r w:rsidRPr="44A4FB22">
        <w:rPr>
          <w:rFonts w:ascii="Courier New" w:eastAsia="Courier New" w:hAnsi="Courier New" w:cs="Courier New"/>
          <w:sz w:val="20"/>
          <w:szCs w:val="20"/>
        </w:rPr>
        <w:t xml:space="preserve"> </w:t>
      </w:r>
      <w:r w:rsidRPr="377BBA9D">
        <w:rPr>
          <w:rFonts w:ascii="Courier New" w:eastAsia="Courier New" w:hAnsi="Courier New" w:cs="Courier New"/>
          <w:sz w:val="20"/>
          <w:szCs w:val="20"/>
        </w:rPr>
        <w:t>partner of the Let's Encrypt project and the non-profit organization that</w:t>
      </w:r>
      <w:r w:rsidRPr="44A4FB22">
        <w:rPr>
          <w:rFonts w:ascii="Courier New" w:eastAsia="Courier New" w:hAnsi="Courier New" w:cs="Courier New"/>
          <w:sz w:val="20"/>
          <w:szCs w:val="20"/>
        </w:rPr>
        <w:t xml:space="preserve"> </w:t>
      </w:r>
      <w:r w:rsidRPr="377BBA9D">
        <w:rPr>
          <w:rFonts w:ascii="Courier New" w:eastAsia="Courier New" w:hAnsi="Courier New" w:cs="Courier New"/>
          <w:sz w:val="20"/>
          <w:szCs w:val="20"/>
        </w:rPr>
        <w:t xml:space="preserve">develops </w:t>
      </w:r>
      <w:proofErr w:type="spellStart"/>
      <w:r w:rsidRPr="377BBA9D">
        <w:rPr>
          <w:rFonts w:ascii="Courier New" w:eastAsia="Courier New" w:hAnsi="Courier New" w:cs="Courier New"/>
          <w:sz w:val="20"/>
          <w:szCs w:val="20"/>
        </w:rPr>
        <w:t>Certbot</w:t>
      </w:r>
      <w:proofErr w:type="spellEnd"/>
      <w:r w:rsidRPr="377BBA9D">
        <w:rPr>
          <w:rFonts w:ascii="Courier New" w:eastAsia="Courier New" w:hAnsi="Courier New" w:cs="Courier New"/>
          <w:sz w:val="20"/>
          <w:szCs w:val="20"/>
        </w:rPr>
        <w:t>? We'd like to send you email about our work encrypting the web</w:t>
      </w:r>
      <w:r w:rsidRPr="44A4FB22">
        <w:rPr>
          <w:rFonts w:ascii="Courier New" w:eastAsia="Courier New" w:hAnsi="Courier New" w:cs="Courier New"/>
          <w:sz w:val="20"/>
          <w:szCs w:val="20"/>
        </w:rPr>
        <w:t xml:space="preserve">, </w:t>
      </w:r>
      <w:r w:rsidRPr="377BBA9D">
        <w:rPr>
          <w:rFonts w:ascii="Courier New" w:eastAsia="Courier New" w:hAnsi="Courier New" w:cs="Courier New"/>
          <w:sz w:val="20"/>
          <w:szCs w:val="20"/>
        </w:rPr>
        <w:t>EFF news, campaigns, and ways to support digital freedom</w:t>
      </w:r>
      <w:r w:rsidRPr="44A4FB22">
        <w:rPr>
          <w:rFonts w:ascii="Courier New" w:eastAsia="Courier New" w:hAnsi="Courier New" w:cs="Courier New"/>
          <w:sz w:val="20"/>
          <w:szCs w:val="20"/>
        </w:rPr>
        <w:t>.</w:t>
      </w:r>
    </w:p>
    <w:p w14:paraId="23CFA1CE" w14:textId="46D1D0B1" w:rsidR="0F7131FB" w:rsidRDefault="06BD2350" w:rsidP="44A4FB22">
      <w:pPr>
        <w:ind w:left="360"/>
      </w:pPr>
      <w:r w:rsidRPr="44A4FB22">
        <w:rPr>
          <w:rFonts w:ascii="Courier New" w:eastAsia="Courier New" w:hAnsi="Courier New" w:cs="Courier New"/>
          <w:sz w:val="20"/>
          <w:szCs w:val="20"/>
        </w:rPr>
        <w:t>- - - - - - - - - - - - - - - - - - - - - - - - - - - - - - - - - - - - - - (Y)es/(N)o: Y</w:t>
      </w:r>
    </w:p>
    <w:p w14:paraId="6B6DE58D" w14:textId="5B96AC62" w:rsidR="0F7131FB" w:rsidRDefault="06BD2350" w:rsidP="44A4FB22">
      <w:pPr>
        <w:ind w:left="360"/>
      </w:pPr>
      <w:r w:rsidRPr="44A4FB22">
        <w:rPr>
          <w:rFonts w:ascii="Courier New" w:eastAsia="Courier New" w:hAnsi="Courier New" w:cs="Courier New"/>
          <w:sz w:val="20"/>
          <w:szCs w:val="20"/>
        </w:rPr>
        <w:t>Account registered.</w:t>
      </w:r>
    </w:p>
    <w:p w14:paraId="03AD20A7" w14:textId="61056C6A" w:rsidR="0F7131FB" w:rsidRDefault="388D6E56" w:rsidP="34540535">
      <w:pPr>
        <w:ind w:left="360"/>
        <w:rPr>
          <w:rFonts w:ascii="Courier New" w:eastAsia="Courier New" w:hAnsi="Courier New" w:cs="Courier New"/>
          <w:sz w:val="20"/>
          <w:szCs w:val="20"/>
        </w:rPr>
      </w:pPr>
      <w:r w:rsidRPr="6DCEFA78">
        <w:rPr>
          <w:rFonts w:ascii="Courier New" w:eastAsia="Courier New" w:hAnsi="Courier New" w:cs="Courier New"/>
          <w:sz w:val="20"/>
          <w:szCs w:val="20"/>
        </w:rPr>
        <w:t xml:space="preserve">Requesting a certificate for </w:t>
      </w:r>
      <w:r w:rsidR="525F029B" w:rsidRPr="6DCEFA78">
        <w:rPr>
          <w:rFonts w:ascii="Courier New" w:eastAsia="Courier New" w:hAnsi="Courier New" w:cs="Courier New"/>
          <w:sz w:val="20"/>
          <w:szCs w:val="20"/>
        </w:rPr>
        <w:t>kitstreaming.iai-</w:t>
      </w:r>
      <w:r w:rsidRPr="6DCEFA78">
        <w:rPr>
          <w:rFonts w:ascii="Courier New" w:eastAsia="Courier New" w:hAnsi="Courier New" w:cs="Courier New"/>
          <w:sz w:val="20"/>
          <w:szCs w:val="20"/>
        </w:rPr>
        <w:t>contoso</w:t>
      </w:r>
      <w:commentRangeStart w:id="56"/>
      <w:r w:rsidRPr="6DCEFA78">
        <w:rPr>
          <w:rFonts w:ascii="Courier New" w:eastAsia="Courier New" w:hAnsi="Courier New" w:cs="Courier New"/>
          <w:sz w:val="20"/>
          <w:szCs w:val="20"/>
        </w:rPr>
        <w:t>.</w:t>
      </w:r>
      <w:r w:rsidR="525F029B" w:rsidRPr="6DCEFA78">
        <w:rPr>
          <w:rFonts w:ascii="Courier New" w:eastAsia="Courier New" w:hAnsi="Courier New" w:cs="Courier New"/>
          <w:sz w:val="20"/>
          <w:szCs w:val="20"/>
        </w:rPr>
        <w:t>com</w:t>
      </w:r>
      <w:r w:rsidRPr="6DCEFA78">
        <w:rPr>
          <w:rFonts w:ascii="Courier New" w:eastAsia="Courier New" w:hAnsi="Courier New" w:cs="Courier New"/>
          <w:sz w:val="20"/>
          <w:szCs w:val="20"/>
        </w:rPr>
        <w:t xml:space="preserve"> and *.</w:t>
      </w:r>
      <w:r w:rsidR="525F029B" w:rsidRPr="6DCEFA78">
        <w:rPr>
          <w:rFonts w:ascii="Courier New" w:eastAsia="Courier New" w:hAnsi="Courier New" w:cs="Courier New"/>
          <w:sz w:val="20"/>
          <w:szCs w:val="20"/>
        </w:rPr>
        <w:t>kitstreaming.iai-</w:t>
      </w:r>
      <w:r w:rsidRPr="6DCEFA78">
        <w:rPr>
          <w:rFonts w:ascii="Courier New" w:eastAsia="Courier New" w:hAnsi="Courier New" w:cs="Courier New"/>
          <w:sz w:val="20"/>
          <w:szCs w:val="20"/>
        </w:rPr>
        <w:t>contoso.</w:t>
      </w:r>
      <w:r w:rsidR="525F029B" w:rsidRPr="6DCEFA78">
        <w:rPr>
          <w:rFonts w:ascii="Courier New" w:eastAsia="Courier New" w:hAnsi="Courier New" w:cs="Courier New"/>
          <w:sz w:val="20"/>
          <w:szCs w:val="20"/>
        </w:rPr>
        <w:t>com</w:t>
      </w:r>
      <w:commentRangeEnd w:id="56"/>
      <w:r w:rsidR="06BD2350">
        <w:rPr>
          <w:rStyle w:val="CommentReference"/>
        </w:rPr>
        <w:commentReference w:id="56"/>
      </w:r>
    </w:p>
    <w:p w14:paraId="2520EC11" w14:textId="6CFE6A03" w:rsidR="0F7131FB" w:rsidRDefault="388D6E56" w:rsidP="44A4FB22">
      <w:pPr>
        <w:ind w:left="360"/>
      </w:pPr>
      <w:r w:rsidRPr="6DCEFA78">
        <w:rPr>
          <w:rFonts w:ascii="Courier New" w:eastAsia="Courier New" w:hAnsi="Courier New" w:cs="Courier New"/>
          <w:sz w:val="20"/>
          <w:szCs w:val="20"/>
        </w:rPr>
        <w:t>- - - - - - - - - - - - - - - - - - - - - - - - - - - - - - - - - - - - - - Please deploy a DNS TXT record under the name:</w:t>
      </w:r>
      <w:r w:rsidRPr="6DCEFA78">
        <w:rPr>
          <w:rFonts w:ascii="Times New Roman" w:eastAsia="Times New Roman" w:hAnsi="Times New Roman" w:cs="Times New Roman"/>
          <w:sz w:val="14"/>
          <w:szCs w:val="14"/>
        </w:rPr>
        <w:t xml:space="preserve"> </w:t>
      </w:r>
      <w:r w:rsidRPr="6DCEFA78">
        <w:rPr>
          <w:rFonts w:ascii="Courier New" w:eastAsia="Courier New" w:hAnsi="Courier New" w:cs="Courier New"/>
          <w:sz w:val="20"/>
          <w:szCs w:val="20"/>
        </w:rPr>
        <w:t>_acme-</w:t>
      </w:r>
      <w:proofErr w:type="spellStart"/>
      <w:r w:rsidRPr="6DCEFA78">
        <w:rPr>
          <w:rFonts w:ascii="Courier New" w:eastAsia="Courier New" w:hAnsi="Courier New" w:cs="Courier New"/>
          <w:sz w:val="20"/>
          <w:szCs w:val="20"/>
        </w:rPr>
        <w:t>challenge.</w:t>
      </w:r>
      <w:r w:rsidR="525F029B" w:rsidRPr="6DCEFA78">
        <w:rPr>
          <w:rFonts w:ascii="Courier New" w:eastAsia="Courier New" w:hAnsi="Courier New" w:cs="Courier New"/>
          <w:sz w:val="20"/>
          <w:szCs w:val="20"/>
        </w:rPr>
        <w:t>kitstreaming.iai</w:t>
      </w:r>
      <w:proofErr w:type="spellEnd"/>
      <w:r w:rsidR="525F029B" w:rsidRPr="6DCEFA78">
        <w:rPr>
          <w:rFonts w:ascii="Courier New" w:eastAsia="Courier New" w:hAnsi="Courier New" w:cs="Courier New"/>
          <w:sz w:val="20"/>
          <w:szCs w:val="20"/>
        </w:rPr>
        <w:t>-</w:t>
      </w:r>
      <w:proofErr w:type="spellStart"/>
      <w:r w:rsidRPr="6DCEFA78">
        <w:rPr>
          <w:rFonts w:ascii="Courier New" w:eastAsia="Courier New" w:hAnsi="Courier New" w:cs="Courier New"/>
          <w:sz w:val="20"/>
          <w:szCs w:val="20"/>
        </w:rPr>
        <w:t>contoso.</w:t>
      </w:r>
      <w:r w:rsidR="525F029B" w:rsidRPr="6DCEFA78">
        <w:rPr>
          <w:rFonts w:ascii="Courier New" w:eastAsia="Courier New" w:hAnsi="Courier New" w:cs="Courier New"/>
          <w:sz w:val="20"/>
          <w:szCs w:val="20"/>
        </w:rPr>
        <w:t>com</w:t>
      </w:r>
      <w:r w:rsidRPr="6DCEFA78">
        <w:rPr>
          <w:rFonts w:ascii="Courier New" w:eastAsia="Courier New" w:hAnsi="Courier New" w:cs="Courier New"/>
          <w:sz w:val="20"/>
          <w:szCs w:val="20"/>
        </w:rPr>
        <w:t>with</w:t>
      </w:r>
      <w:proofErr w:type="spellEnd"/>
      <w:r w:rsidRPr="6DCEFA78">
        <w:rPr>
          <w:rFonts w:ascii="Courier New" w:eastAsia="Courier New" w:hAnsi="Courier New" w:cs="Courier New"/>
          <w:sz w:val="20"/>
          <w:szCs w:val="20"/>
        </w:rPr>
        <w:t xml:space="preserve"> the following value:</w:t>
      </w:r>
      <w:r w:rsidRPr="6DCEFA78">
        <w:rPr>
          <w:rFonts w:ascii="Times New Roman" w:eastAsia="Times New Roman" w:hAnsi="Times New Roman" w:cs="Times New Roman"/>
          <w:sz w:val="14"/>
          <w:szCs w:val="14"/>
        </w:rPr>
        <w:t xml:space="preserve"> </w:t>
      </w:r>
    </w:p>
    <w:p w14:paraId="0AB06844" w14:textId="7425C276" w:rsidR="0F7131FB" w:rsidRDefault="06BD2350" w:rsidP="44A4FB22">
      <w:pPr>
        <w:ind w:left="360"/>
      </w:pPr>
      <w:r w:rsidRPr="377BBA9D">
        <w:rPr>
          <w:rFonts w:ascii="Courier New" w:eastAsia="Courier New" w:hAnsi="Courier New" w:cs="Courier New"/>
          <w:sz w:val="20"/>
          <w:szCs w:val="20"/>
        </w:rPr>
        <w:t>EdO-qo1kRstJ6lGiwRI9fm-UBByVsmUN9Tfb_hVOBTs</w:t>
      </w:r>
    </w:p>
    <w:p w14:paraId="12ED8112" w14:textId="49A302B1" w:rsidR="0F7131FB" w:rsidRDefault="06BD2350" w:rsidP="44A4FB22">
      <w:pPr>
        <w:ind w:left="360"/>
      </w:pPr>
      <w:r w:rsidRPr="44A4FB22">
        <w:rPr>
          <w:rFonts w:ascii="Times New Roman" w:eastAsia="Times New Roman" w:hAnsi="Times New Roman" w:cs="Times New Roman"/>
          <w:sz w:val="14"/>
          <w:szCs w:val="14"/>
        </w:rPr>
        <w:t xml:space="preserve"> </w:t>
      </w:r>
      <w:r w:rsidRPr="44A4FB22">
        <w:rPr>
          <w:rFonts w:ascii="Courier New" w:eastAsia="Courier New" w:hAnsi="Courier New" w:cs="Courier New"/>
          <w:sz w:val="20"/>
          <w:szCs w:val="20"/>
        </w:rPr>
        <w:t xml:space="preserve">- - - - - - - - - - - - - - - - - - - - - - - - - - - - - - - - - - - - - </w:t>
      </w:r>
    </w:p>
    <w:p w14:paraId="2838B66F" w14:textId="0E38FBA2" w:rsidR="0F7131FB" w:rsidRDefault="06BD2350" w:rsidP="44A4FB22">
      <w:pPr>
        <w:ind w:left="360"/>
      </w:pPr>
      <w:r w:rsidRPr="377BBA9D">
        <w:rPr>
          <w:rFonts w:ascii="Courier New" w:eastAsia="Courier New" w:hAnsi="Courier New" w:cs="Courier New"/>
          <w:sz w:val="20"/>
          <w:szCs w:val="20"/>
        </w:rPr>
        <w:t>Press Enter to Continue</w:t>
      </w:r>
    </w:p>
    <w:p w14:paraId="6E8B2D44" w14:textId="60B8E744" w:rsidR="0F7131FB" w:rsidRDefault="06BD2350" w:rsidP="44A4FB22">
      <w:pPr>
        <w:ind w:left="360"/>
      </w:pPr>
      <w:r w:rsidRPr="44A4FB22">
        <w:rPr>
          <w:rFonts w:ascii="Courier New" w:eastAsia="Courier New" w:hAnsi="Courier New" w:cs="Courier New"/>
          <w:sz w:val="20"/>
          <w:szCs w:val="20"/>
        </w:rPr>
        <w:t xml:space="preserve">- - - - - - - - - - - - - - - - - - - - - - - - - - - - - - - - - - - - - - </w:t>
      </w:r>
    </w:p>
    <w:p w14:paraId="60A1CADF" w14:textId="244C36F2" w:rsidR="0F7131FB" w:rsidRDefault="06BD2350" w:rsidP="44A4FB22">
      <w:pPr>
        <w:ind w:left="360"/>
      </w:pPr>
      <w:r w:rsidRPr="377BBA9D">
        <w:rPr>
          <w:rFonts w:ascii="Courier New" w:eastAsia="Courier New" w:hAnsi="Courier New" w:cs="Courier New"/>
          <w:sz w:val="20"/>
          <w:szCs w:val="20"/>
        </w:rPr>
        <w:t>Please deploy a DNS TXT record under the name</w:t>
      </w:r>
      <w:r w:rsidRPr="44A4FB22">
        <w:rPr>
          <w:rFonts w:ascii="Courier New" w:eastAsia="Courier New" w:hAnsi="Courier New" w:cs="Courier New"/>
          <w:sz w:val="20"/>
          <w:szCs w:val="20"/>
        </w:rPr>
        <w:t>:</w:t>
      </w:r>
    </w:p>
    <w:p w14:paraId="32325463" w14:textId="0E95AE01" w:rsidR="0F7131FB" w:rsidRDefault="388D6E56" w:rsidP="44A4FB22">
      <w:pPr>
        <w:ind w:left="360"/>
      </w:pPr>
      <w:r w:rsidRPr="6DCEFA78">
        <w:rPr>
          <w:rFonts w:ascii="Times New Roman" w:eastAsia="Times New Roman" w:hAnsi="Times New Roman" w:cs="Times New Roman"/>
          <w:sz w:val="14"/>
          <w:szCs w:val="14"/>
        </w:rPr>
        <w:t xml:space="preserve"> </w:t>
      </w:r>
      <w:r w:rsidRPr="6DCEFA78">
        <w:rPr>
          <w:rFonts w:ascii="Courier New" w:eastAsia="Courier New" w:hAnsi="Courier New" w:cs="Courier New"/>
          <w:sz w:val="20"/>
          <w:szCs w:val="20"/>
        </w:rPr>
        <w:t>_acme-challenge.</w:t>
      </w:r>
      <w:r w:rsidR="525F029B" w:rsidRPr="6DCEFA78">
        <w:rPr>
          <w:rFonts w:ascii="Courier New" w:eastAsia="Courier New" w:hAnsi="Courier New" w:cs="Courier New"/>
          <w:sz w:val="20"/>
          <w:szCs w:val="20"/>
        </w:rPr>
        <w:t>kitstreaming.iai-</w:t>
      </w:r>
      <w:r w:rsidRPr="6DCEFA78">
        <w:rPr>
          <w:rFonts w:ascii="Courier New" w:eastAsia="Courier New" w:hAnsi="Courier New" w:cs="Courier New"/>
          <w:sz w:val="20"/>
          <w:szCs w:val="20"/>
        </w:rPr>
        <w:t>contoso.com. with the following value:</w:t>
      </w:r>
    </w:p>
    <w:p w14:paraId="3671C25A" w14:textId="07CEB265" w:rsidR="0F7131FB" w:rsidRDefault="06BD2350" w:rsidP="44A4FB22">
      <w:pPr>
        <w:ind w:left="360"/>
      </w:pPr>
      <w:r w:rsidRPr="377BBA9D">
        <w:rPr>
          <w:rFonts w:ascii="Times New Roman" w:eastAsia="Times New Roman" w:hAnsi="Times New Roman" w:cs="Times New Roman"/>
          <w:sz w:val="14"/>
          <w:szCs w:val="14"/>
        </w:rPr>
        <w:t xml:space="preserve"> </w:t>
      </w:r>
      <w:r w:rsidRPr="377BBA9D">
        <w:rPr>
          <w:rFonts w:ascii="Courier New" w:eastAsia="Courier New" w:hAnsi="Courier New" w:cs="Courier New"/>
          <w:sz w:val="20"/>
          <w:szCs w:val="20"/>
        </w:rPr>
        <w:t>0mw0aeygcGwx1Q1SRug1z_u3dRrU_QEL-KOHnMhmCUY</w:t>
      </w:r>
    </w:p>
    <w:p w14:paraId="64000781" w14:textId="59E236D1" w:rsidR="0F7131FB" w:rsidRDefault="06BD2350" w:rsidP="44A4FB22">
      <w:pPr>
        <w:ind w:left="360"/>
      </w:pPr>
      <w:r w:rsidRPr="377BBA9D">
        <w:rPr>
          <w:rFonts w:ascii="Courier New" w:eastAsia="Courier New" w:hAnsi="Courier New" w:cs="Courier New"/>
          <w:sz w:val="20"/>
          <w:szCs w:val="20"/>
        </w:rPr>
        <w:t>(This must be set up in addition to the previous challenges; do not remove</w:t>
      </w:r>
      <w:r w:rsidRPr="44A4FB22">
        <w:rPr>
          <w:rFonts w:ascii="Courier New" w:eastAsia="Courier New" w:hAnsi="Courier New" w:cs="Courier New"/>
          <w:sz w:val="20"/>
          <w:szCs w:val="20"/>
        </w:rPr>
        <w:t xml:space="preserve">, </w:t>
      </w:r>
      <w:r w:rsidRPr="377BBA9D">
        <w:rPr>
          <w:rFonts w:ascii="Courier New" w:eastAsia="Courier New" w:hAnsi="Courier New" w:cs="Courier New"/>
          <w:sz w:val="20"/>
          <w:szCs w:val="20"/>
        </w:rPr>
        <w:t>replace, or undo the previous challenge tasks yet. Note that you might be</w:t>
      </w:r>
      <w:r w:rsidRPr="44A4FB22">
        <w:rPr>
          <w:rFonts w:ascii="Courier New" w:eastAsia="Courier New" w:hAnsi="Courier New" w:cs="Courier New"/>
          <w:sz w:val="20"/>
          <w:szCs w:val="20"/>
        </w:rPr>
        <w:t xml:space="preserve"> </w:t>
      </w:r>
      <w:r w:rsidRPr="377BBA9D">
        <w:rPr>
          <w:rFonts w:ascii="Courier New" w:eastAsia="Courier New" w:hAnsi="Courier New" w:cs="Courier New"/>
          <w:sz w:val="20"/>
          <w:szCs w:val="20"/>
        </w:rPr>
        <w:t>asked to create multiple distinct TXT records with the same name. This is</w:t>
      </w:r>
      <w:r w:rsidRPr="377BBA9D">
        <w:rPr>
          <w:rFonts w:ascii="Times New Roman" w:eastAsia="Times New Roman" w:hAnsi="Times New Roman" w:cs="Times New Roman"/>
          <w:sz w:val="14"/>
          <w:szCs w:val="14"/>
        </w:rPr>
        <w:t xml:space="preserve"> </w:t>
      </w:r>
      <w:r w:rsidRPr="377BBA9D">
        <w:rPr>
          <w:rFonts w:ascii="Courier New" w:eastAsia="Courier New" w:hAnsi="Courier New" w:cs="Courier New"/>
          <w:sz w:val="20"/>
          <w:szCs w:val="20"/>
        </w:rPr>
        <w:t>permitted by DNS standards</w:t>
      </w:r>
      <w:r w:rsidRPr="44A4FB22">
        <w:rPr>
          <w:rFonts w:ascii="Courier New" w:eastAsia="Courier New" w:hAnsi="Courier New" w:cs="Courier New"/>
          <w:sz w:val="20"/>
          <w:szCs w:val="20"/>
        </w:rPr>
        <w:t>.)</w:t>
      </w:r>
    </w:p>
    <w:p w14:paraId="552900FC" w14:textId="7BE66CB4" w:rsidR="0F7131FB" w:rsidRDefault="388D6E56" w:rsidP="44A4FB22">
      <w:pPr>
        <w:ind w:left="360"/>
      </w:pPr>
      <w:r w:rsidRPr="6DCEFA78">
        <w:rPr>
          <w:rFonts w:ascii="Times New Roman" w:eastAsia="Times New Roman" w:hAnsi="Times New Roman" w:cs="Times New Roman"/>
          <w:sz w:val="14"/>
          <w:szCs w:val="14"/>
        </w:rPr>
        <w:t xml:space="preserve"> </w:t>
      </w:r>
      <w:r w:rsidRPr="6DCEFA78">
        <w:rPr>
          <w:rFonts w:ascii="Courier New" w:eastAsia="Courier New" w:hAnsi="Courier New" w:cs="Courier New"/>
          <w:sz w:val="20"/>
          <w:szCs w:val="20"/>
        </w:rPr>
        <w:t xml:space="preserve">Before continuing, verify the TXT record has been deployed. Depending on the DNS provider, this may take some time, from a few seconds to multiple minutes. You can check if it has finished deploying with aid of online tools, such as the Google Admin Toolbox: </w:t>
      </w:r>
      <w:hyperlink r:id="rId48" w:anchor="TXT/_acme-challenge.contoso.ovas.omniverse.nvidia.com.·">
        <w:r w:rsidRPr="6DCEFA78">
          <w:rPr>
            <w:rStyle w:val="Hyperlink"/>
            <w:rFonts w:ascii="Courier New" w:eastAsia="Courier New" w:hAnsi="Courier New" w:cs="Courier New"/>
            <w:sz w:val="20"/>
            <w:szCs w:val="20"/>
          </w:rPr>
          <w:t>https://toolbox.googleapps.com/apps/dig/#TXT/_acme-challenge.</w:t>
        </w:r>
        <w:r w:rsidR="525F029B" w:rsidRPr="6DCEFA78">
          <w:rPr>
            <w:rStyle w:val="Hyperlink"/>
            <w:rFonts w:ascii="Courier New" w:eastAsia="Courier New" w:hAnsi="Courier New" w:cs="Courier New"/>
            <w:sz w:val="20"/>
            <w:szCs w:val="20"/>
          </w:rPr>
          <w:t>kitstreaming.iai-</w:t>
        </w:r>
        <w:r w:rsidRPr="6DCEFA78">
          <w:rPr>
            <w:rStyle w:val="Hyperlink"/>
            <w:rFonts w:ascii="Courier New" w:eastAsia="Courier New" w:hAnsi="Courier New" w:cs="Courier New"/>
            <w:sz w:val="20"/>
            <w:szCs w:val="20"/>
          </w:rPr>
          <w:t>contoso.</w:t>
        </w:r>
        <w:r w:rsidR="525F029B" w:rsidRPr="6DCEFA78">
          <w:rPr>
            <w:rStyle w:val="Hyperlink"/>
            <w:rFonts w:ascii="Courier New" w:eastAsia="Courier New" w:hAnsi="Courier New" w:cs="Courier New"/>
            <w:sz w:val="20"/>
            <w:szCs w:val="20"/>
          </w:rPr>
          <w:t>com</w:t>
        </w:r>
        <w:r w:rsidRPr="6DCEFA78">
          <w:rPr>
            <w:rStyle w:val="Hyperlink"/>
            <w:rFonts w:ascii="Courier New" w:eastAsia="Courier New" w:hAnsi="Courier New" w:cs="Courier New"/>
            <w:sz w:val="20"/>
            <w:szCs w:val="20"/>
          </w:rPr>
          <w:t>.</w:t>
        </w:r>
      </w:hyperlink>
    </w:p>
    <w:p w14:paraId="54A66EED" w14:textId="21CBB29B" w:rsidR="0F7131FB" w:rsidRDefault="06BD2350" w:rsidP="44A4FB22">
      <w:pPr>
        <w:ind w:left="360"/>
      </w:pPr>
      <w:r w:rsidRPr="377BBA9D">
        <w:rPr>
          <w:rFonts w:ascii="Courier New" w:eastAsia="Courier New" w:hAnsi="Courier New" w:cs="Courier New"/>
          <w:sz w:val="20"/>
          <w:szCs w:val="20"/>
        </w:rPr>
        <w:t>Look for one or more bolded line(s) below the line ';ANSWER'. It should show the</w:t>
      </w:r>
      <w:r w:rsidRPr="44A4FB22">
        <w:rPr>
          <w:rFonts w:ascii="Courier New" w:eastAsia="Courier New" w:hAnsi="Courier New" w:cs="Courier New"/>
          <w:sz w:val="20"/>
          <w:szCs w:val="20"/>
        </w:rPr>
        <w:t xml:space="preserve"> </w:t>
      </w:r>
      <w:r w:rsidRPr="377BBA9D">
        <w:rPr>
          <w:rFonts w:ascii="Courier New" w:eastAsia="Courier New" w:hAnsi="Courier New" w:cs="Courier New"/>
          <w:sz w:val="20"/>
          <w:szCs w:val="20"/>
        </w:rPr>
        <w:t xml:space="preserve">value(s) you've just added.  </w:t>
      </w:r>
      <w:r w:rsidRPr="377BBA9D">
        <w:t xml:space="preserve"> </w:t>
      </w:r>
    </w:p>
    <w:p w14:paraId="2FD87B76" w14:textId="4B307633" w:rsidR="0F7131FB" w:rsidRDefault="06BD2350" w:rsidP="44A4FB22">
      <w:pPr>
        <w:spacing w:after="0"/>
        <w:ind w:left="360"/>
        <w:rPr>
          <w:rFonts w:eastAsiaTheme="minorEastAsia"/>
        </w:rPr>
      </w:pPr>
      <w:r w:rsidRPr="44A4FB22">
        <w:rPr>
          <w:rFonts w:eastAsiaTheme="minorEastAsia"/>
        </w:rPr>
        <w:t>Add</w:t>
      </w:r>
      <w:r w:rsidRPr="377EC330">
        <w:rPr>
          <w:rFonts w:eastAsiaTheme="minorEastAsia"/>
        </w:rPr>
        <w:t xml:space="preserve"> the record in </w:t>
      </w:r>
      <w:r w:rsidR="4D5EFA4A" w:rsidRPr="7667ABBE">
        <w:rPr>
          <w:rFonts w:eastAsiaTheme="minorEastAsia"/>
        </w:rPr>
        <w:t xml:space="preserve">DNS Management &gt; </w:t>
      </w:r>
      <w:proofErr w:type="spellStart"/>
      <w:r w:rsidRPr="377EC330">
        <w:rPr>
          <w:rFonts w:eastAsiaTheme="minorEastAsia"/>
        </w:rPr>
        <w:t>Recordsets</w:t>
      </w:r>
      <w:proofErr w:type="spellEnd"/>
      <w:r w:rsidR="5B8D3CA1" w:rsidRPr="377EC330">
        <w:rPr>
          <w:rFonts w:eastAsiaTheme="minorEastAsia"/>
        </w:rPr>
        <w:t xml:space="preserve"> and verify that the record shows up with the link provided in the command output above.</w:t>
      </w:r>
    </w:p>
    <w:p w14:paraId="65D2765D" w14:textId="58B43F2E" w:rsidR="7667ABBE" w:rsidRDefault="7667ABBE" w:rsidP="7667ABBE">
      <w:pPr>
        <w:spacing w:after="0"/>
        <w:ind w:left="360"/>
        <w:rPr>
          <w:rFonts w:eastAsiaTheme="minorEastAsia"/>
        </w:rPr>
      </w:pPr>
    </w:p>
    <w:p w14:paraId="76BF2855" w14:textId="08CC44A4" w:rsidR="741F96DF" w:rsidRDefault="741F96DF" w:rsidP="7667ABBE">
      <w:pPr>
        <w:spacing w:after="0"/>
        <w:ind w:left="360"/>
      </w:pPr>
      <w:r>
        <w:rPr>
          <w:noProof/>
        </w:rPr>
        <w:drawing>
          <wp:inline distT="0" distB="0" distL="0" distR="0" wp14:anchorId="1C919754" wp14:editId="614FCA24">
            <wp:extent cx="5943600" cy="2286000"/>
            <wp:effectExtent l="0" t="0" r="0" b="0"/>
            <wp:docPr id="12409889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88946"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7D6A39E9" w14:textId="4E593736" w:rsidR="0F7131FB" w:rsidRDefault="3388B514" w:rsidP="44A4FB22">
      <w:pPr>
        <w:spacing w:after="0"/>
        <w:ind w:left="360"/>
      </w:pPr>
      <w:commentRangeStart w:id="57"/>
      <w:commentRangeStart w:id="58"/>
      <w:r>
        <w:rPr>
          <w:noProof/>
        </w:rPr>
        <w:drawing>
          <wp:inline distT="0" distB="0" distL="0" distR="0" wp14:anchorId="56E56480" wp14:editId="55A15B10">
            <wp:extent cx="4457700" cy="3581400"/>
            <wp:effectExtent l="0" t="0" r="0" b="0"/>
            <wp:docPr id="19595892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241" name=""/>
                    <pic:cNvPicPr/>
                  </pic:nvPicPr>
                  <pic:blipFill>
                    <a:blip r:embed="rId50">
                      <a:extLst>
                        <a:ext uri="{28A0092B-C50C-407E-A947-70E740481C1C}">
                          <a14:useLocalDpi xmlns:a14="http://schemas.microsoft.com/office/drawing/2010/main" val="0"/>
                        </a:ext>
                      </a:extLst>
                    </a:blip>
                    <a:stretch>
                      <a:fillRect/>
                    </a:stretch>
                  </pic:blipFill>
                  <pic:spPr>
                    <a:xfrm>
                      <a:off x="0" y="0"/>
                      <a:ext cx="4457700" cy="3581400"/>
                    </a:xfrm>
                    <a:prstGeom prst="rect">
                      <a:avLst/>
                    </a:prstGeom>
                  </pic:spPr>
                </pic:pic>
              </a:graphicData>
            </a:graphic>
          </wp:inline>
        </w:drawing>
      </w:r>
      <w:commentRangeEnd w:id="57"/>
      <w:r>
        <w:rPr>
          <w:rStyle w:val="CommentReference"/>
        </w:rPr>
        <w:commentReference w:id="57"/>
      </w:r>
      <w:commentRangeEnd w:id="58"/>
      <w:r w:rsidR="003C7D48">
        <w:rPr>
          <w:rStyle w:val="CommentReference"/>
        </w:rPr>
        <w:commentReference w:id="58"/>
      </w:r>
    </w:p>
    <w:p w14:paraId="239405FC" w14:textId="34E4B072" w:rsidR="0F7131FB" w:rsidRDefault="0F7131FB" w:rsidP="44A4FB22">
      <w:pPr>
        <w:spacing w:after="0"/>
        <w:ind w:left="360"/>
        <w:rPr>
          <w:rFonts w:ascii="Times New Roman" w:eastAsia="Times New Roman" w:hAnsi="Times New Roman" w:cs="Times New Roman"/>
        </w:rPr>
      </w:pPr>
    </w:p>
    <w:p w14:paraId="47AC7E54" w14:textId="642DFB5B" w:rsidR="0F7131FB" w:rsidRDefault="06BD2350" w:rsidP="44A4FB22">
      <w:pPr>
        <w:spacing w:before="240" w:after="240"/>
        <w:rPr>
          <w:rFonts w:eastAsiaTheme="minorEastAsia"/>
        </w:rPr>
      </w:pPr>
      <w:r w:rsidRPr="377EC330">
        <w:rPr>
          <w:rFonts w:eastAsiaTheme="minorEastAsia"/>
        </w:rPr>
        <w:t>Once you have verified that the TXT entry shows up press Enter</w:t>
      </w:r>
      <w:r w:rsidR="0FB172FE" w:rsidRPr="377EC330">
        <w:rPr>
          <w:rFonts w:eastAsiaTheme="minorEastAsia"/>
        </w:rPr>
        <w:t>. If this fails, try running the command again or waiting longer.</w:t>
      </w:r>
    </w:p>
    <w:p w14:paraId="15D3F9F8" w14:textId="55BCC657" w:rsidR="0F7131FB" w:rsidRPr="006B607E" w:rsidRDefault="4C87D576" w:rsidP="0F64793F">
      <w:pPr>
        <w:pStyle w:val="Heading4"/>
      </w:pPr>
      <w:bookmarkStart w:id="60" w:name="_Toc1245464396"/>
      <w:bookmarkStart w:id="61" w:name="_Toc182123712"/>
      <w:r>
        <w:t>Create a .</w:t>
      </w:r>
      <w:proofErr w:type="spellStart"/>
      <w:r>
        <w:t>pfx</w:t>
      </w:r>
      <w:proofErr w:type="spellEnd"/>
      <w:r>
        <w:t xml:space="preserve"> from the full chain certificate and private key</w:t>
      </w:r>
      <w:bookmarkEnd w:id="60"/>
      <w:bookmarkEnd w:id="61"/>
    </w:p>
    <w:p w14:paraId="22389799" w14:textId="26DF4C98" w:rsidR="0F7131FB" w:rsidRDefault="06BD2350" w:rsidP="377BBA9D">
      <w:pPr>
        <w:spacing w:before="240" w:after="240"/>
        <w:rPr>
          <w:rFonts w:eastAsiaTheme="minorEastAsia"/>
        </w:rPr>
      </w:pPr>
      <w:r w:rsidRPr="377EC330">
        <w:rPr>
          <w:rFonts w:eastAsiaTheme="minorEastAsia"/>
        </w:rPr>
        <w:t xml:space="preserve">Note: When creating this certificate, a password is required. </w:t>
      </w:r>
    </w:p>
    <w:p w14:paraId="7B63675E" w14:textId="336AB9CC" w:rsidR="0F7131FB" w:rsidRDefault="388D6E56" w:rsidP="377BBA9D">
      <w:proofErr w:type="spellStart"/>
      <w:r w:rsidRPr="6DCEFA78">
        <w:rPr>
          <w:rFonts w:ascii="Courier New" w:eastAsia="Courier New" w:hAnsi="Courier New" w:cs="Courier New"/>
          <w:sz w:val="20"/>
          <w:szCs w:val="20"/>
        </w:rPr>
        <w:t>openssl</w:t>
      </w:r>
      <w:proofErr w:type="spellEnd"/>
      <w:r w:rsidRPr="6DCEFA78">
        <w:rPr>
          <w:rFonts w:ascii="Courier New" w:eastAsia="Courier New" w:hAnsi="Courier New" w:cs="Courier New"/>
          <w:sz w:val="20"/>
          <w:szCs w:val="20"/>
        </w:rPr>
        <w:t xml:space="preserve"> pkcs12 -export -in /</w:t>
      </w:r>
      <w:proofErr w:type="spellStart"/>
      <w:r w:rsidRPr="6DCEFA78">
        <w:rPr>
          <w:rFonts w:ascii="Courier New" w:eastAsia="Courier New" w:hAnsi="Courier New" w:cs="Courier New"/>
          <w:sz w:val="20"/>
          <w:szCs w:val="20"/>
        </w:rPr>
        <w:t>etc</w:t>
      </w:r>
      <w:proofErr w:type="spellEnd"/>
      <w:r w:rsidRPr="6DCEFA78">
        <w:rPr>
          <w:rFonts w:ascii="Courier New" w:eastAsia="Courier New" w:hAnsi="Courier New" w:cs="Courier New"/>
          <w:sz w:val="20"/>
          <w:szCs w:val="20"/>
        </w:rPr>
        <w:t>/</w:t>
      </w:r>
      <w:proofErr w:type="spellStart"/>
      <w:r w:rsidRPr="6DCEFA78">
        <w:rPr>
          <w:rFonts w:ascii="Courier New" w:eastAsia="Courier New" w:hAnsi="Courier New" w:cs="Courier New"/>
          <w:sz w:val="20"/>
          <w:szCs w:val="20"/>
        </w:rPr>
        <w:t>letsencrypt</w:t>
      </w:r>
      <w:proofErr w:type="spellEnd"/>
      <w:r w:rsidRPr="6DCEFA78">
        <w:rPr>
          <w:rFonts w:ascii="Courier New" w:eastAsia="Courier New" w:hAnsi="Courier New" w:cs="Courier New"/>
          <w:sz w:val="20"/>
          <w:szCs w:val="20"/>
        </w:rPr>
        <w:t>/live/</w:t>
      </w:r>
      <w:r w:rsidR="525F029B" w:rsidRPr="6DCEFA78">
        <w:rPr>
          <w:rFonts w:ascii="Courier New" w:eastAsia="Courier New" w:hAnsi="Courier New" w:cs="Courier New"/>
          <w:sz w:val="20"/>
          <w:szCs w:val="20"/>
        </w:rPr>
        <w:t>kitstreaming.iai-</w:t>
      </w:r>
      <w:r w:rsidRPr="6DCEFA78">
        <w:rPr>
          <w:rFonts w:ascii="Courier New" w:eastAsia="Courier New" w:hAnsi="Courier New" w:cs="Courier New"/>
          <w:sz w:val="20"/>
          <w:szCs w:val="20"/>
        </w:rPr>
        <w:t>contoso.</w:t>
      </w:r>
      <w:r w:rsidR="525F029B" w:rsidRPr="6DCEFA78">
        <w:rPr>
          <w:rFonts w:ascii="Courier New" w:eastAsia="Courier New" w:hAnsi="Courier New" w:cs="Courier New"/>
          <w:sz w:val="20"/>
          <w:szCs w:val="20"/>
        </w:rPr>
        <w:t>com</w:t>
      </w:r>
      <w:r w:rsidRPr="6DCEFA78">
        <w:rPr>
          <w:rFonts w:ascii="Courier New" w:eastAsia="Courier New" w:hAnsi="Courier New" w:cs="Courier New"/>
          <w:sz w:val="20"/>
          <w:szCs w:val="20"/>
        </w:rPr>
        <w:t>/</w:t>
      </w:r>
      <w:proofErr w:type="spellStart"/>
      <w:r w:rsidRPr="6DCEFA78">
        <w:rPr>
          <w:rFonts w:ascii="Courier New" w:eastAsia="Courier New" w:hAnsi="Courier New" w:cs="Courier New"/>
          <w:sz w:val="20"/>
          <w:szCs w:val="20"/>
        </w:rPr>
        <w:t>fullchain.pem</w:t>
      </w:r>
      <w:proofErr w:type="spellEnd"/>
      <w:r w:rsidRPr="6DCEFA78">
        <w:rPr>
          <w:rFonts w:ascii="Courier New" w:eastAsia="Courier New" w:hAnsi="Courier New" w:cs="Courier New"/>
          <w:sz w:val="20"/>
          <w:szCs w:val="20"/>
        </w:rPr>
        <w:t xml:space="preserve"> -</w:t>
      </w:r>
      <w:proofErr w:type="spellStart"/>
      <w:r w:rsidRPr="6DCEFA78">
        <w:rPr>
          <w:rFonts w:ascii="Courier New" w:eastAsia="Courier New" w:hAnsi="Courier New" w:cs="Courier New"/>
          <w:sz w:val="20"/>
          <w:szCs w:val="20"/>
        </w:rPr>
        <w:t>inkey</w:t>
      </w:r>
      <w:proofErr w:type="spellEnd"/>
      <w:r w:rsidRPr="6DCEFA78">
        <w:rPr>
          <w:rFonts w:ascii="Courier New" w:eastAsia="Courier New" w:hAnsi="Courier New" w:cs="Courier New"/>
          <w:sz w:val="20"/>
          <w:szCs w:val="20"/>
        </w:rPr>
        <w:t xml:space="preserve"> /</w:t>
      </w:r>
      <w:proofErr w:type="spellStart"/>
      <w:r w:rsidRPr="6DCEFA78">
        <w:rPr>
          <w:rFonts w:ascii="Courier New" w:eastAsia="Courier New" w:hAnsi="Courier New" w:cs="Courier New"/>
          <w:sz w:val="20"/>
          <w:szCs w:val="20"/>
        </w:rPr>
        <w:t>etc</w:t>
      </w:r>
      <w:proofErr w:type="spellEnd"/>
      <w:r w:rsidRPr="6DCEFA78">
        <w:rPr>
          <w:rFonts w:ascii="Courier New" w:eastAsia="Courier New" w:hAnsi="Courier New" w:cs="Courier New"/>
          <w:sz w:val="20"/>
          <w:szCs w:val="20"/>
        </w:rPr>
        <w:t>/</w:t>
      </w:r>
      <w:proofErr w:type="spellStart"/>
      <w:r w:rsidRPr="6DCEFA78">
        <w:rPr>
          <w:rFonts w:ascii="Courier New" w:eastAsia="Courier New" w:hAnsi="Courier New" w:cs="Courier New"/>
          <w:sz w:val="20"/>
          <w:szCs w:val="20"/>
        </w:rPr>
        <w:t>letsencrypt</w:t>
      </w:r>
      <w:proofErr w:type="spellEnd"/>
      <w:r w:rsidRPr="6DCEFA78">
        <w:rPr>
          <w:rFonts w:ascii="Courier New" w:eastAsia="Courier New" w:hAnsi="Courier New" w:cs="Courier New"/>
          <w:sz w:val="20"/>
          <w:szCs w:val="20"/>
        </w:rPr>
        <w:t>/live/</w:t>
      </w:r>
      <w:r w:rsidR="525F029B" w:rsidRPr="6DCEFA78">
        <w:rPr>
          <w:rFonts w:ascii="Courier New" w:eastAsia="Courier New" w:hAnsi="Courier New" w:cs="Courier New"/>
          <w:sz w:val="20"/>
          <w:szCs w:val="20"/>
        </w:rPr>
        <w:t>kitstreaming.iai-</w:t>
      </w:r>
      <w:r w:rsidRPr="6DCEFA78">
        <w:rPr>
          <w:rFonts w:ascii="Courier New" w:eastAsia="Courier New" w:hAnsi="Courier New" w:cs="Courier New"/>
          <w:sz w:val="20"/>
          <w:szCs w:val="20"/>
        </w:rPr>
        <w:t>contoso.</w:t>
      </w:r>
      <w:r w:rsidR="525F029B" w:rsidRPr="6DCEFA78">
        <w:rPr>
          <w:rFonts w:ascii="Courier New" w:eastAsia="Courier New" w:hAnsi="Courier New" w:cs="Courier New"/>
          <w:sz w:val="20"/>
          <w:szCs w:val="20"/>
        </w:rPr>
        <w:t>com</w:t>
      </w:r>
      <w:r w:rsidRPr="6DCEFA78">
        <w:rPr>
          <w:rFonts w:ascii="Courier New" w:eastAsia="Courier New" w:hAnsi="Courier New" w:cs="Courier New"/>
          <w:sz w:val="20"/>
          <w:szCs w:val="20"/>
        </w:rPr>
        <w:t>/</w:t>
      </w:r>
      <w:proofErr w:type="spellStart"/>
      <w:r w:rsidRPr="6DCEFA78">
        <w:rPr>
          <w:rFonts w:ascii="Courier New" w:eastAsia="Courier New" w:hAnsi="Courier New" w:cs="Courier New"/>
          <w:sz w:val="20"/>
          <w:szCs w:val="20"/>
        </w:rPr>
        <w:t>privkey.pem</w:t>
      </w:r>
      <w:proofErr w:type="spellEnd"/>
      <w:r w:rsidRPr="6DCEFA78">
        <w:rPr>
          <w:rFonts w:ascii="Courier New" w:eastAsia="Courier New" w:hAnsi="Courier New" w:cs="Courier New"/>
          <w:sz w:val="20"/>
          <w:szCs w:val="20"/>
        </w:rPr>
        <w:t xml:space="preserve"> -out </w:t>
      </w:r>
      <w:proofErr w:type="spellStart"/>
      <w:r w:rsidR="525F029B" w:rsidRPr="6DCEFA78">
        <w:rPr>
          <w:rFonts w:ascii="Courier New" w:eastAsia="Courier New" w:hAnsi="Courier New" w:cs="Courier New"/>
          <w:sz w:val="20"/>
          <w:szCs w:val="20"/>
        </w:rPr>
        <w:t>kitstreaming.iai-</w:t>
      </w:r>
      <w:r w:rsidRPr="6DCEFA78">
        <w:rPr>
          <w:rFonts w:ascii="Courier New" w:eastAsia="Courier New" w:hAnsi="Courier New" w:cs="Courier New"/>
          <w:sz w:val="20"/>
          <w:szCs w:val="20"/>
        </w:rPr>
        <w:t>contoso.</w:t>
      </w:r>
      <w:r w:rsidR="525F029B" w:rsidRPr="6DCEFA78">
        <w:rPr>
          <w:rFonts w:ascii="Courier New" w:eastAsia="Courier New" w:hAnsi="Courier New" w:cs="Courier New"/>
          <w:sz w:val="20"/>
          <w:szCs w:val="20"/>
        </w:rPr>
        <w:t>com</w:t>
      </w:r>
      <w:r w:rsidRPr="6DCEFA78">
        <w:rPr>
          <w:rFonts w:ascii="Courier New" w:eastAsia="Courier New" w:hAnsi="Courier New" w:cs="Courier New"/>
          <w:sz w:val="20"/>
          <w:szCs w:val="20"/>
        </w:rPr>
        <w:t>.pfx</w:t>
      </w:r>
      <w:proofErr w:type="spellEnd"/>
      <w:r>
        <w:t xml:space="preserve"> </w:t>
      </w:r>
    </w:p>
    <w:p w14:paraId="2F1FADE9" w14:textId="6B69F716" w:rsidR="0F7131FB" w:rsidRDefault="06BD2350" w:rsidP="377BBA9D">
      <w:pPr>
        <w:spacing w:before="240" w:after="240"/>
        <w:rPr>
          <w:rFonts w:eastAsiaTheme="minorEastAsia"/>
        </w:rPr>
      </w:pPr>
      <w:r w:rsidRPr="377EC330">
        <w:rPr>
          <w:rFonts w:eastAsiaTheme="minorEastAsia"/>
        </w:rPr>
        <w:t>Your file will be named</w:t>
      </w:r>
      <w:r w:rsidRPr="377BBA9D">
        <w:rPr>
          <w:rFonts w:ascii="Times New Roman" w:eastAsia="Times New Roman" w:hAnsi="Times New Roman" w:cs="Times New Roman"/>
        </w:rPr>
        <w:t xml:space="preserve"> </w:t>
      </w:r>
      <w:r w:rsidR="5A6E97A3" w:rsidRPr="4B1D3576">
        <w:rPr>
          <w:rFonts w:ascii="Courier New" w:eastAsia="Courier New" w:hAnsi="Courier New" w:cs="Courier New"/>
          <w:sz w:val="20"/>
          <w:szCs w:val="20"/>
        </w:rPr>
        <w:t>&lt;Public DNS Zone&gt;.</w:t>
      </w:r>
      <w:proofErr w:type="spellStart"/>
      <w:r w:rsidR="5A6E97A3" w:rsidRPr="4B1D3576">
        <w:rPr>
          <w:rFonts w:ascii="Courier New" w:eastAsia="Courier New" w:hAnsi="Courier New" w:cs="Courier New"/>
          <w:sz w:val="20"/>
          <w:szCs w:val="20"/>
        </w:rPr>
        <w:t>p</w:t>
      </w:r>
      <w:r w:rsidR="7BF275DD" w:rsidRPr="4B1D3576">
        <w:rPr>
          <w:rFonts w:ascii="Courier New" w:eastAsia="Courier New" w:hAnsi="Courier New" w:cs="Courier New"/>
          <w:sz w:val="20"/>
          <w:szCs w:val="20"/>
        </w:rPr>
        <w:t>fx</w:t>
      </w:r>
      <w:proofErr w:type="spellEnd"/>
      <w:r w:rsidR="7BF275DD" w:rsidRPr="4B1D3576">
        <w:rPr>
          <w:rFonts w:ascii="Courier New" w:eastAsia="Courier New" w:hAnsi="Courier New" w:cs="Courier New"/>
          <w:sz w:val="20"/>
          <w:szCs w:val="20"/>
        </w:rPr>
        <w:t>.</w:t>
      </w:r>
      <w:r w:rsidRPr="377BBA9D">
        <w:rPr>
          <w:rFonts w:ascii="Courier New" w:eastAsia="Courier New" w:hAnsi="Courier New" w:cs="Courier New"/>
          <w:sz w:val="20"/>
          <w:szCs w:val="20"/>
        </w:rPr>
        <w:t xml:space="preserve"> </w:t>
      </w:r>
      <w:r w:rsidRPr="377EC330">
        <w:rPr>
          <w:rFonts w:eastAsiaTheme="minorEastAsia"/>
        </w:rPr>
        <w:t>Change the value after</w:t>
      </w:r>
      <w:r w:rsidRPr="377EC330">
        <w:rPr>
          <w:rFonts w:eastAsiaTheme="minorEastAsia"/>
          <w:sz w:val="20"/>
          <w:szCs w:val="20"/>
        </w:rPr>
        <w:t xml:space="preserve"> </w:t>
      </w:r>
      <w:r w:rsidRPr="377BBA9D">
        <w:rPr>
          <w:rFonts w:ascii="Courier New" w:eastAsia="Courier New" w:hAnsi="Courier New" w:cs="Courier New"/>
          <w:sz w:val="20"/>
          <w:szCs w:val="20"/>
        </w:rPr>
        <w:t xml:space="preserve">-out </w:t>
      </w:r>
      <w:r w:rsidRPr="377EC330">
        <w:rPr>
          <w:rFonts w:eastAsiaTheme="minorEastAsia"/>
        </w:rPr>
        <w:t xml:space="preserve">to name it differently. Save the location of this file, </w:t>
      </w:r>
      <w:r w:rsidR="580AAE2D" w:rsidRPr="377EC330">
        <w:rPr>
          <w:rFonts w:eastAsiaTheme="minorEastAsia"/>
        </w:rPr>
        <w:t>as it</w:t>
      </w:r>
      <w:r w:rsidR="7BF275DD" w:rsidRPr="377EC330">
        <w:rPr>
          <w:rFonts w:eastAsiaTheme="minorEastAsia"/>
        </w:rPr>
        <w:t xml:space="preserve"> </w:t>
      </w:r>
      <w:r w:rsidRPr="377EC330">
        <w:rPr>
          <w:rFonts w:eastAsiaTheme="minorEastAsia"/>
        </w:rPr>
        <w:t xml:space="preserve">will need to </w:t>
      </w:r>
      <w:r w:rsidR="49D13FAD" w:rsidRPr="377EC330">
        <w:rPr>
          <w:rFonts w:eastAsiaTheme="minorEastAsia"/>
        </w:rPr>
        <w:t xml:space="preserve">be </w:t>
      </w:r>
      <w:r w:rsidR="7BF275DD" w:rsidRPr="377EC330">
        <w:rPr>
          <w:rFonts w:eastAsiaTheme="minorEastAsia"/>
        </w:rPr>
        <w:t>upload</w:t>
      </w:r>
      <w:r w:rsidR="4BD66B9A" w:rsidRPr="377EC330">
        <w:rPr>
          <w:rFonts w:eastAsiaTheme="minorEastAsia"/>
        </w:rPr>
        <w:t>ed</w:t>
      </w:r>
      <w:r w:rsidRPr="377EC330">
        <w:rPr>
          <w:rFonts w:eastAsiaTheme="minorEastAsia"/>
        </w:rPr>
        <w:t xml:space="preserve"> later.</w:t>
      </w:r>
    </w:p>
    <w:p w14:paraId="32FC9A9A" w14:textId="70D098AD" w:rsidR="0F7131FB" w:rsidRDefault="0F7131FB" w:rsidP="0F7131FB">
      <w:pPr>
        <w:pStyle w:val="BodyText"/>
      </w:pPr>
    </w:p>
    <w:p w14:paraId="59452FCC" w14:textId="4BA3BDA1" w:rsidR="00F07501" w:rsidRDefault="5EB5457E" w:rsidP="34540535">
      <w:pPr>
        <w:pStyle w:val="Heading3"/>
      </w:pPr>
      <w:bookmarkStart w:id="62" w:name="_Toc1692382625"/>
      <w:bookmarkStart w:id="63" w:name="_Toc182123713"/>
      <w:r>
        <w:t>AKS Cluster Configuration</w:t>
      </w:r>
      <w:bookmarkEnd w:id="62"/>
      <w:bookmarkEnd w:id="63"/>
    </w:p>
    <w:p w14:paraId="008A0130" w14:textId="539833ED" w:rsidR="006E0225" w:rsidRDefault="00D42CC8" w:rsidP="006E0225">
      <w:pPr>
        <w:pStyle w:val="BodyText"/>
      </w:pPr>
      <w:r>
        <w:t xml:space="preserve">Omniverse </w:t>
      </w:r>
      <w:r w:rsidR="003334A8">
        <w:t xml:space="preserve">requires </w:t>
      </w:r>
      <w:r w:rsidR="00A07112">
        <w:t xml:space="preserve">a mix of General </w:t>
      </w:r>
      <w:r w:rsidR="007B5695">
        <w:t xml:space="preserve">Purpose </w:t>
      </w:r>
      <w:r w:rsidR="00A07112">
        <w:t xml:space="preserve">&amp; GPU computation power </w:t>
      </w:r>
      <w:r w:rsidR="00347CB4">
        <w:t xml:space="preserve">provisioned as </w:t>
      </w:r>
      <w:r w:rsidR="003807DA">
        <w:t xml:space="preserve">Azure Kubernetes Service node pools. Please ensure your Azure subscription </w:t>
      </w:r>
      <w:proofErr w:type="spellStart"/>
      <w:r w:rsidR="7C8F505E">
        <w:t>received</w:t>
      </w:r>
      <w:r w:rsidR="004F6F1A">
        <w:t>quota</w:t>
      </w:r>
      <w:proofErr w:type="spellEnd"/>
      <w:r w:rsidR="004F6F1A">
        <w:t xml:space="preserve"> to provision </w:t>
      </w:r>
      <w:r w:rsidR="00A97414">
        <w:t>Azure virtual machines for the following</w:t>
      </w:r>
      <w:r w:rsidR="004F6F1A">
        <w:t xml:space="preserve"> </w:t>
      </w:r>
      <w:r w:rsidR="009D68EA">
        <w:t xml:space="preserve">AKS agent node pool configurations </w:t>
      </w:r>
    </w:p>
    <w:p w14:paraId="0F855564" w14:textId="5FE87D5A" w:rsidR="009D68EA" w:rsidRDefault="00156DBD" w:rsidP="006E328D">
      <w:pPr>
        <w:pStyle w:val="BodyText"/>
        <w:numPr>
          <w:ilvl w:val="0"/>
          <w:numId w:val="39"/>
        </w:numPr>
        <w:spacing w:before="0"/>
      </w:pPr>
      <w:r>
        <w:t xml:space="preserve">Control Plane </w:t>
      </w:r>
    </w:p>
    <w:p w14:paraId="124F50AD" w14:textId="5691B35B" w:rsidR="0090572A" w:rsidRDefault="000E2AF1" w:rsidP="006E328D">
      <w:pPr>
        <w:pStyle w:val="BodyText"/>
        <w:numPr>
          <w:ilvl w:val="1"/>
          <w:numId w:val="39"/>
        </w:numPr>
        <w:spacing w:before="0"/>
      </w:pPr>
      <w:r>
        <w:t>Node</w:t>
      </w:r>
      <w:r w:rsidR="0090572A">
        <w:t xml:space="preserve"> Pool Name: </w:t>
      </w:r>
      <w:commentRangeStart w:id="64"/>
      <w:proofErr w:type="spellStart"/>
      <w:r w:rsidR="007D44C8">
        <w:t>a</w:t>
      </w:r>
      <w:r w:rsidR="0090572A">
        <w:t>gentpool</w:t>
      </w:r>
      <w:r w:rsidR="190F0272">
        <w:t>ds</w:t>
      </w:r>
      <w:commentRangeEnd w:id="64"/>
      <w:proofErr w:type="spellEnd"/>
      <w:r>
        <w:rPr>
          <w:rStyle w:val="CommentReference"/>
        </w:rPr>
        <w:commentReference w:id="64"/>
      </w:r>
    </w:p>
    <w:p w14:paraId="57A7BFA9" w14:textId="19E5E6D7" w:rsidR="006E2227" w:rsidRDefault="008F1484" w:rsidP="006E328D">
      <w:pPr>
        <w:pStyle w:val="BodyText"/>
        <w:numPr>
          <w:ilvl w:val="1"/>
          <w:numId w:val="39"/>
        </w:numPr>
        <w:spacing w:before="0"/>
      </w:pPr>
      <w:r>
        <w:t>VM SKU: Standard D2s V3</w:t>
      </w:r>
    </w:p>
    <w:p w14:paraId="7D037326" w14:textId="1AE99A1A" w:rsidR="000E2AF1" w:rsidRDefault="000E2AF1" w:rsidP="006E328D">
      <w:pPr>
        <w:pStyle w:val="BodyText"/>
        <w:numPr>
          <w:ilvl w:val="1"/>
          <w:numId w:val="39"/>
        </w:numPr>
        <w:spacing w:before="0"/>
      </w:pPr>
      <w:r>
        <w:t xml:space="preserve">Minium Quota Quantity: 2 VMs </w:t>
      </w:r>
    </w:p>
    <w:p w14:paraId="319D9EB8" w14:textId="7F9063F3" w:rsidR="000E2AF1" w:rsidRDefault="000E2AF1" w:rsidP="006E328D">
      <w:pPr>
        <w:pStyle w:val="BodyText"/>
        <w:numPr>
          <w:ilvl w:val="0"/>
          <w:numId w:val="39"/>
        </w:numPr>
        <w:spacing w:before="0"/>
      </w:pPr>
      <w:r>
        <w:t xml:space="preserve">Cache Layer </w:t>
      </w:r>
    </w:p>
    <w:p w14:paraId="70DBD680" w14:textId="01B10F5B" w:rsidR="000E2AF1" w:rsidRDefault="000E2AF1" w:rsidP="006E328D">
      <w:pPr>
        <w:pStyle w:val="BodyText"/>
        <w:numPr>
          <w:ilvl w:val="1"/>
          <w:numId w:val="39"/>
        </w:numPr>
        <w:spacing w:before="0"/>
      </w:pPr>
      <w:r>
        <w:t xml:space="preserve">Node Pool Name: </w:t>
      </w:r>
      <w:proofErr w:type="spellStart"/>
      <w:r w:rsidR="6B20D43F">
        <w:t>c</w:t>
      </w:r>
      <w:commentRangeStart w:id="65"/>
      <w:r>
        <w:t>achepool</w:t>
      </w:r>
      <w:commentRangeEnd w:id="65"/>
      <w:proofErr w:type="spellEnd"/>
      <w:r>
        <w:rPr>
          <w:rStyle w:val="CommentReference"/>
        </w:rPr>
        <w:commentReference w:id="65"/>
      </w:r>
    </w:p>
    <w:p w14:paraId="7AE00DFA" w14:textId="66868417" w:rsidR="000E2AF1" w:rsidRDefault="000E2AF1" w:rsidP="006E328D">
      <w:pPr>
        <w:pStyle w:val="BodyText"/>
        <w:numPr>
          <w:ilvl w:val="1"/>
          <w:numId w:val="39"/>
        </w:numPr>
        <w:spacing w:before="0"/>
      </w:pPr>
      <w:r>
        <w:t xml:space="preserve">VM SKU: </w:t>
      </w:r>
      <w:r w:rsidR="00B162B1">
        <w:t>Standard D8S V3</w:t>
      </w:r>
    </w:p>
    <w:p w14:paraId="0C569B84" w14:textId="4633A745" w:rsidR="000E2AF1" w:rsidRDefault="000E2AF1" w:rsidP="006E328D">
      <w:pPr>
        <w:pStyle w:val="BodyText"/>
        <w:numPr>
          <w:ilvl w:val="1"/>
          <w:numId w:val="39"/>
        </w:numPr>
        <w:spacing w:before="0"/>
      </w:pPr>
      <w:r>
        <w:t xml:space="preserve">Minimum Quota Quantity: </w:t>
      </w:r>
      <w:r w:rsidR="00B162B1">
        <w:t>1VM</w:t>
      </w:r>
    </w:p>
    <w:p w14:paraId="69D215B2" w14:textId="03CE536C" w:rsidR="000E2AF1" w:rsidRDefault="000E2AF1" w:rsidP="006E328D">
      <w:pPr>
        <w:pStyle w:val="BodyText"/>
        <w:numPr>
          <w:ilvl w:val="0"/>
          <w:numId w:val="39"/>
        </w:numPr>
        <w:spacing w:before="0"/>
      </w:pPr>
      <w:r>
        <w:t>GPU Compute</w:t>
      </w:r>
    </w:p>
    <w:p w14:paraId="7B576544" w14:textId="7D4B081A" w:rsidR="000E2AF1" w:rsidRDefault="000E2AF1" w:rsidP="006E328D">
      <w:pPr>
        <w:pStyle w:val="BodyText"/>
        <w:numPr>
          <w:ilvl w:val="1"/>
          <w:numId w:val="39"/>
        </w:numPr>
        <w:spacing w:before="0"/>
      </w:pPr>
      <w:r>
        <w:t>Node Pool Name</w:t>
      </w:r>
      <w:r w:rsidR="00B162B1">
        <w:t xml:space="preserve">: </w:t>
      </w:r>
      <w:proofErr w:type="spellStart"/>
      <w:r w:rsidR="45EB88F5">
        <w:t>g</w:t>
      </w:r>
      <w:commentRangeStart w:id="66"/>
      <w:r w:rsidR="00B162B1">
        <w:t>pupool</w:t>
      </w:r>
      <w:commentRangeEnd w:id="66"/>
      <w:proofErr w:type="spellEnd"/>
      <w:r>
        <w:rPr>
          <w:rStyle w:val="CommentReference"/>
        </w:rPr>
        <w:commentReference w:id="66"/>
      </w:r>
    </w:p>
    <w:p w14:paraId="671047A0" w14:textId="0C4704D7" w:rsidR="000E2AF1" w:rsidRDefault="000E2AF1" w:rsidP="006E328D">
      <w:pPr>
        <w:pStyle w:val="BodyText"/>
        <w:numPr>
          <w:ilvl w:val="1"/>
          <w:numId w:val="39"/>
        </w:numPr>
        <w:spacing w:before="0"/>
      </w:pPr>
      <w:r>
        <w:t>VM SKU</w:t>
      </w:r>
      <w:r w:rsidR="00B162B1">
        <w:t>: Standard NV36ads A10 V5</w:t>
      </w:r>
    </w:p>
    <w:p w14:paraId="37654761" w14:textId="3600A6CA" w:rsidR="000E2AF1" w:rsidRDefault="000E2AF1" w:rsidP="006E328D">
      <w:pPr>
        <w:pStyle w:val="BodyText"/>
        <w:numPr>
          <w:ilvl w:val="1"/>
          <w:numId w:val="39"/>
        </w:numPr>
        <w:spacing w:before="0"/>
      </w:pPr>
      <w:r>
        <w:t>Minimum Quota Quantity</w:t>
      </w:r>
      <w:r w:rsidR="00B162B1">
        <w:t>: 1 VM</w:t>
      </w:r>
    </w:p>
    <w:p w14:paraId="346D6E00" w14:textId="77777777" w:rsidR="00301C86" w:rsidRDefault="00301C86" w:rsidP="006E0225">
      <w:pPr>
        <w:pStyle w:val="BodyText"/>
      </w:pPr>
    </w:p>
    <w:p w14:paraId="456F7234" w14:textId="015A7E94" w:rsidR="00C01A8E" w:rsidRDefault="00303B5F" w:rsidP="006E0225">
      <w:pPr>
        <w:pStyle w:val="BodyText"/>
      </w:pPr>
      <w:r>
        <w:t xml:space="preserve">To provision AKS cluster, </w:t>
      </w:r>
      <w:r w:rsidR="00301C86">
        <w:t>start</w:t>
      </w:r>
      <w:r w:rsidR="00E070EC">
        <w:t xml:space="preserve"> by search</w:t>
      </w:r>
      <w:r w:rsidR="00CD672E">
        <w:t xml:space="preserve"> &amp; select</w:t>
      </w:r>
      <w:r w:rsidR="00E070EC">
        <w:t xml:space="preserve"> </w:t>
      </w:r>
      <w:r w:rsidR="00D9575E">
        <w:t>“Kubernetes Services” in the</w:t>
      </w:r>
      <w:r>
        <w:t xml:space="preserve"> </w:t>
      </w:r>
      <w:r w:rsidR="00B30CB1">
        <w:t xml:space="preserve">Azure Portal top </w:t>
      </w:r>
      <w:r w:rsidR="00B56709">
        <w:t>search box</w:t>
      </w:r>
      <w:r w:rsidR="001D6B90">
        <w:t xml:space="preserve"> and click “Create”</w:t>
      </w:r>
      <w:r w:rsidR="00761DAE">
        <w:t xml:space="preserve"> - &gt; “Kubernetes cluster”</w:t>
      </w:r>
      <w:r w:rsidR="00611917">
        <w:t xml:space="preserve">. </w:t>
      </w:r>
      <w:r w:rsidR="00791913">
        <w:t>Fill</w:t>
      </w:r>
      <w:r w:rsidR="002228C1">
        <w:t xml:space="preserve"> the Create Kubernetes cluster form by selecting the pre-provisioned resource group, </w:t>
      </w:r>
      <w:r w:rsidR="00656418">
        <w:t xml:space="preserve">give a name for the </w:t>
      </w:r>
      <w:r w:rsidR="00BB160E">
        <w:t xml:space="preserve">Kubernetes cluster </w:t>
      </w:r>
      <w:r w:rsidR="000A0E7E">
        <w:t xml:space="preserve">and select “Microsoft Entra ID authentication with Azure RBAC”.  The </w:t>
      </w:r>
      <w:r w:rsidR="00301C86">
        <w:t>adjacent</w:t>
      </w:r>
      <w:r w:rsidR="000A0E7E">
        <w:t xml:space="preserve"> screenshot </w:t>
      </w:r>
      <w:r w:rsidR="003F1AA8">
        <w:t>shows an e</w:t>
      </w:r>
      <w:r w:rsidR="00E91221">
        <w:t xml:space="preserve">xample of </w:t>
      </w:r>
      <w:r w:rsidR="00D607A3">
        <w:t xml:space="preserve">a filled form. </w:t>
      </w:r>
      <w:r w:rsidR="004B3EBD">
        <w:t xml:space="preserve">Please do </w:t>
      </w:r>
      <w:r w:rsidR="004B3EBD" w:rsidRPr="0F64793F">
        <w:rPr>
          <w:b/>
          <w:bCs/>
        </w:rPr>
        <w:t>NOT</w:t>
      </w:r>
      <w:r w:rsidR="004B3EBD">
        <w:t xml:space="preserve"> click “Review + Create” yet,</w:t>
      </w:r>
      <w:r w:rsidR="001740BF">
        <w:t xml:space="preserve"> as we need to pre-configure Node pools and Networking tabs as part of creating the AKS cluster.</w:t>
      </w:r>
    </w:p>
    <w:p w14:paraId="5CB081D6" w14:textId="7E619E76" w:rsidR="00C01A8E" w:rsidRDefault="00F11E0D" w:rsidP="006E0225">
      <w:pPr>
        <w:pStyle w:val="BodyText"/>
      </w:pPr>
      <w:ins w:id="67" w:author="Microsoft Word" w:date="2024-10-31T16:21:00Z" w16du:dateUtc="2024-10-31T23:21:00Z">
        <w:r w:rsidRPr="00DA386C">
          <w:rPr>
            <w:noProof/>
          </w:rPr>
          <w:drawing>
            <wp:anchor distT="0" distB="0" distL="114300" distR="114300" simplePos="0" relativeHeight="251658242" behindDoc="0" locked="0" layoutInCell="1" allowOverlap="1" wp14:anchorId="05CD8DA8" wp14:editId="1B21E640">
              <wp:simplePos x="0" y="0"/>
              <wp:positionH relativeFrom="column">
                <wp:posOffset>590550</wp:posOffset>
              </wp:positionH>
              <wp:positionV relativeFrom="paragraph">
                <wp:posOffset>-254000</wp:posOffset>
              </wp:positionV>
              <wp:extent cx="4276090" cy="7061200"/>
              <wp:effectExtent l="0" t="0" r="0" b="0"/>
              <wp:wrapSquare wrapText="bothSides"/>
              <wp:docPr id="896517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9975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76090" cy="7061200"/>
                      </a:xfrm>
                      <a:prstGeom prst="rect">
                        <a:avLst/>
                      </a:prstGeom>
                    </pic:spPr>
                  </pic:pic>
                </a:graphicData>
              </a:graphic>
              <wp14:sizeRelH relativeFrom="margin">
                <wp14:pctWidth>0</wp14:pctWidth>
              </wp14:sizeRelH>
              <wp14:sizeRelV relativeFrom="margin">
                <wp14:pctHeight>0</wp14:pctHeight>
              </wp14:sizeRelV>
            </wp:anchor>
          </w:drawing>
        </w:r>
      </w:ins>
    </w:p>
    <w:p w14:paraId="7B621FB3" w14:textId="77777777" w:rsidR="00C01A8E" w:rsidRDefault="00C01A8E" w:rsidP="006E0225">
      <w:pPr>
        <w:pStyle w:val="BodyText"/>
      </w:pPr>
    </w:p>
    <w:p w14:paraId="6935B71F" w14:textId="77777777" w:rsidR="000A0E7E" w:rsidRDefault="000A0E7E" w:rsidP="006E0225">
      <w:pPr>
        <w:pStyle w:val="BodyText"/>
      </w:pPr>
    </w:p>
    <w:p w14:paraId="57DACE9B" w14:textId="71323FF6" w:rsidR="000A0E7E" w:rsidRPr="006E0225" w:rsidRDefault="000A0E7E" w:rsidP="006E0225">
      <w:pPr>
        <w:pStyle w:val="BodyText"/>
      </w:pPr>
    </w:p>
    <w:p w14:paraId="092E0B3F" w14:textId="77777777" w:rsidR="00F11E0D" w:rsidRDefault="00F11E0D" w:rsidP="006E0225">
      <w:pPr>
        <w:pStyle w:val="BodyText"/>
      </w:pPr>
    </w:p>
    <w:p w14:paraId="26D15548" w14:textId="77777777" w:rsidR="00F11E0D" w:rsidRDefault="00F11E0D" w:rsidP="006E0225">
      <w:pPr>
        <w:pStyle w:val="BodyText"/>
      </w:pPr>
    </w:p>
    <w:p w14:paraId="0B11367E" w14:textId="77777777" w:rsidR="00F11E0D" w:rsidRDefault="00F11E0D" w:rsidP="006E0225">
      <w:pPr>
        <w:pStyle w:val="BodyText"/>
      </w:pPr>
    </w:p>
    <w:p w14:paraId="6BE5CA45" w14:textId="77777777" w:rsidR="00F11E0D" w:rsidRDefault="00F11E0D" w:rsidP="006E0225">
      <w:pPr>
        <w:pStyle w:val="BodyText"/>
      </w:pPr>
    </w:p>
    <w:p w14:paraId="32204854" w14:textId="77777777" w:rsidR="00F11E0D" w:rsidRDefault="00F11E0D" w:rsidP="006E0225">
      <w:pPr>
        <w:pStyle w:val="BodyText"/>
      </w:pPr>
    </w:p>
    <w:p w14:paraId="0E48BBAC" w14:textId="77777777" w:rsidR="00F11E0D" w:rsidRDefault="00F11E0D" w:rsidP="006E0225">
      <w:pPr>
        <w:pStyle w:val="BodyText"/>
      </w:pPr>
    </w:p>
    <w:p w14:paraId="104490D5" w14:textId="77777777" w:rsidR="00F11E0D" w:rsidRDefault="00F11E0D" w:rsidP="006E0225">
      <w:pPr>
        <w:pStyle w:val="BodyText"/>
      </w:pPr>
    </w:p>
    <w:p w14:paraId="1786AF96" w14:textId="77777777" w:rsidR="00F11E0D" w:rsidRDefault="00F11E0D" w:rsidP="006E0225">
      <w:pPr>
        <w:pStyle w:val="BodyText"/>
      </w:pPr>
    </w:p>
    <w:p w14:paraId="1733AA22" w14:textId="77777777" w:rsidR="00F11E0D" w:rsidRDefault="00F11E0D" w:rsidP="006E0225">
      <w:pPr>
        <w:pStyle w:val="BodyText"/>
      </w:pPr>
    </w:p>
    <w:p w14:paraId="5D56BB82" w14:textId="77777777" w:rsidR="00F11E0D" w:rsidRDefault="00F11E0D" w:rsidP="006E0225">
      <w:pPr>
        <w:pStyle w:val="BodyText"/>
      </w:pPr>
    </w:p>
    <w:p w14:paraId="4C039AEA" w14:textId="77777777" w:rsidR="00F11E0D" w:rsidRDefault="00F11E0D" w:rsidP="006E0225">
      <w:pPr>
        <w:pStyle w:val="BodyText"/>
      </w:pPr>
    </w:p>
    <w:p w14:paraId="28E3EE5B" w14:textId="77777777" w:rsidR="00F11E0D" w:rsidRDefault="00F11E0D" w:rsidP="006E0225">
      <w:pPr>
        <w:pStyle w:val="BodyText"/>
      </w:pPr>
    </w:p>
    <w:p w14:paraId="3972E070" w14:textId="77777777" w:rsidR="00F11E0D" w:rsidRDefault="00F11E0D" w:rsidP="006E0225">
      <w:pPr>
        <w:pStyle w:val="BodyText"/>
      </w:pPr>
    </w:p>
    <w:p w14:paraId="2E20725A" w14:textId="77777777" w:rsidR="00F11E0D" w:rsidRDefault="00F11E0D" w:rsidP="006E0225">
      <w:pPr>
        <w:pStyle w:val="BodyText"/>
      </w:pPr>
    </w:p>
    <w:p w14:paraId="34F11E6E" w14:textId="77777777" w:rsidR="00F11E0D" w:rsidRDefault="00F11E0D" w:rsidP="006E0225">
      <w:pPr>
        <w:pStyle w:val="BodyText"/>
      </w:pPr>
    </w:p>
    <w:p w14:paraId="09F2A847" w14:textId="77777777" w:rsidR="00F11E0D" w:rsidRDefault="00F11E0D" w:rsidP="006E0225">
      <w:pPr>
        <w:pStyle w:val="BodyText"/>
      </w:pPr>
    </w:p>
    <w:p w14:paraId="42780AA0" w14:textId="77777777" w:rsidR="00F11E0D" w:rsidRDefault="00F11E0D" w:rsidP="006E0225">
      <w:pPr>
        <w:pStyle w:val="BodyText"/>
      </w:pPr>
    </w:p>
    <w:p w14:paraId="54EBF2A1" w14:textId="77777777" w:rsidR="00F11E0D" w:rsidRDefault="00F11E0D" w:rsidP="006E0225">
      <w:pPr>
        <w:pStyle w:val="BodyText"/>
      </w:pPr>
    </w:p>
    <w:p w14:paraId="42D9D939" w14:textId="77777777" w:rsidR="00F11E0D" w:rsidRDefault="00F11E0D" w:rsidP="006E0225">
      <w:pPr>
        <w:pStyle w:val="BodyText"/>
      </w:pPr>
    </w:p>
    <w:p w14:paraId="5CCD6FBF" w14:textId="1A670D51" w:rsidR="004B6A98" w:rsidRPr="004B6A98" w:rsidRDefault="296BC69E" w:rsidP="34540535">
      <w:pPr>
        <w:pStyle w:val="Heading4"/>
      </w:pPr>
      <w:bookmarkStart w:id="68" w:name="_Toc1167173484"/>
      <w:bookmarkStart w:id="69" w:name="_Toc182123714"/>
      <w:r>
        <w:t>Create AKS Cluster</w:t>
      </w:r>
      <w:bookmarkEnd w:id="68"/>
      <w:bookmarkEnd w:id="69"/>
    </w:p>
    <w:p w14:paraId="460A1D02" w14:textId="5BE1AE0C" w:rsidR="00D47B6A" w:rsidRPr="00D47B6A" w:rsidRDefault="00486BE2" w:rsidP="00D47B6A">
      <w:pPr>
        <w:pStyle w:val="BodyText"/>
      </w:pPr>
      <w:r w:rsidRPr="00486BE2">
        <w:br/>
      </w:r>
    </w:p>
    <w:p w14:paraId="60B70FB2" w14:textId="77777777" w:rsidR="00301C86" w:rsidRDefault="00301C86" w:rsidP="003829B2">
      <w:pPr>
        <w:pStyle w:val="Heading4"/>
      </w:pPr>
      <w:bookmarkStart w:id="70" w:name="_Toc705086182"/>
    </w:p>
    <w:p w14:paraId="768B645F" w14:textId="45AB8917" w:rsidR="003829B2" w:rsidRDefault="296BC69E" w:rsidP="34540535">
      <w:pPr>
        <w:pStyle w:val="Heading4"/>
      </w:pPr>
      <w:bookmarkStart w:id="71" w:name="_Toc182123715"/>
      <w:r>
        <w:t xml:space="preserve">Create </w:t>
      </w:r>
      <w:proofErr w:type="spellStart"/>
      <w:r w:rsidR="516C0ED9">
        <w:t>Nodepools</w:t>
      </w:r>
      <w:bookmarkEnd w:id="70"/>
      <w:bookmarkEnd w:id="71"/>
      <w:proofErr w:type="spellEnd"/>
    </w:p>
    <w:p w14:paraId="7A615A6F" w14:textId="097058A2" w:rsidR="00EA60F3" w:rsidRPr="00EA60F3" w:rsidRDefault="00D622D1" w:rsidP="00EA60F3">
      <w:pPr>
        <w:pStyle w:val="BodyText"/>
      </w:pPr>
      <w:r>
        <w:t>We will create three node pools as part of the AKS cluster configuration</w:t>
      </w:r>
      <w:r w:rsidR="00651DBF">
        <w:t xml:space="preserve"> i.e.</w:t>
      </w:r>
      <w:r>
        <w:t xml:space="preserve"> </w:t>
      </w:r>
      <w:r w:rsidR="00310036">
        <w:t>Agent pool, Cache pool &amp; G</w:t>
      </w:r>
      <w:r w:rsidR="00C15AFE">
        <w:t>PU</w:t>
      </w:r>
      <w:r w:rsidR="00310036">
        <w:t xml:space="preserve"> pool </w:t>
      </w:r>
      <w:r w:rsidR="00253CD9">
        <w:t>with Azure VM SKU Types</w:t>
      </w:r>
      <w:r w:rsidR="00310036">
        <w:t xml:space="preserve"> described in the </w:t>
      </w:r>
      <w:r w:rsidR="00253CD9">
        <w:t xml:space="preserve">introductory segment of </w:t>
      </w:r>
      <w:r w:rsidR="001D1114">
        <w:t xml:space="preserve">AKS cluster configuration. </w:t>
      </w:r>
    </w:p>
    <w:p w14:paraId="7165A1F6" w14:textId="0967CB3A" w:rsidR="004B13DA" w:rsidRDefault="004B13DA" w:rsidP="00EA60F3">
      <w:pPr>
        <w:pStyle w:val="BodyText"/>
      </w:pPr>
      <w:r>
        <w:t xml:space="preserve">Sample forms of the node pool configurations provided below for quick reference. </w:t>
      </w:r>
    </w:p>
    <w:p w14:paraId="765B777D" w14:textId="77777777" w:rsidR="001D1114" w:rsidRPr="00EA60F3" w:rsidRDefault="001D1114" w:rsidP="00EA60F3">
      <w:pPr>
        <w:pStyle w:val="BodyText"/>
      </w:pPr>
    </w:p>
    <w:p w14:paraId="25B0C387" w14:textId="0CA9B507" w:rsidR="008D514B" w:rsidRDefault="008B40A9" w:rsidP="008D514B">
      <w:pPr>
        <w:pStyle w:val="BodyText"/>
      </w:pPr>
      <w:r w:rsidRPr="008B40A9">
        <w:rPr>
          <w:noProof/>
        </w:rPr>
        <w:drawing>
          <wp:inline distT="0" distB="0" distL="0" distR="0" wp14:anchorId="76343653" wp14:editId="122ACCC4">
            <wp:extent cx="2921000" cy="4572000"/>
            <wp:effectExtent l="0" t="0" r="0" b="0"/>
            <wp:docPr id="9245474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23941" cy="4576604"/>
                    </a:xfrm>
                    <a:prstGeom prst="rect">
                      <a:avLst/>
                    </a:prstGeom>
                    <a:noFill/>
                    <a:ln>
                      <a:noFill/>
                    </a:ln>
                  </pic:spPr>
                </pic:pic>
              </a:graphicData>
            </a:graphic>
          </wp:inline>
        </w:drawing>
      </w:r>
      <w:r w:rsidR="004B13DA" w:rsidRPr="00525F0A">
        <w:rPr>
          <w:noProof/>
        </w:rPr>
        <w:drawing>
          <wp:inline distT="0" distB="0" distL="0" distR="0" wp14:anchorId="66C9366D" wp14:editId="32521635">
            <wp:extent cx="2909590" cy="4562375"/>
            <wp:effectExtent l="0" t="0" r="0" b="0"/>
            <wp:docPr id="52552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0995" cy="4564578"/>
                    </a:xfrm>
                    <a:prstGeom prst="rect">
                      <a:avLst/>
                    </a:prstGeom>
                    <a:noFill/>
                    <a:ln>
                      <a:noFill/>
                    </a:ln>
                  </pic:spPr>
                </pic:pic>
              </a:graphicData>
            </a:graphic>
          </wp:inline>
        </w:drawing>
      </w:r>
      <w:r w:rsidR="008D514B" w:rsidRPr="008D514B">
        <w:t xml:space="preserve"> </w:t>
      </w:r>
      <w:r w:rsidR="008D514B">
        <w:t xml:space="preserve">Please ensure you have sufficient capacity quota granted to your subscription. If required please open Azure support ticket to seek capacity allocation as described in </w:t>
      </w:r>
      <w:hyperlink r:id="rId54" w:history="1">
        <w:r w:rsidR="008D514B" w:rsidRPr="00881BA9">
          <w:rPr>
            <w:rStyle w:val="Hyperlink"/>
          </w:rPr>
          <w:t>this link</w:t>
        </w:r>
      </w:hyperlink>
      <w:r w:rsidR="008D514B">
        <w:t xml:space="preserve">. </w:t>
      </w:r>
    </w:p>
    <w:p w14:paraId="6E337129" w14:textId="6F3984D4" w:rsidR="008B40A9" w:rsidRDefault="008B40A9" w:rsidP="008B40A9">
      <w:pPr>
        <w:pStyle w:val="BodyText"/>
      </w:pPr>
    </w:p>
    <w:p w14:paraId="1F18F529" w14:textId="24ADED25" w:rsidR="00BB4854" w:rsidRDefault="008B40A9" w:rsidP="008B40A9">
      <w:pPr>
        <w:pStyle w:val="BodyText"/>
      </w:pPr>
      <w:r w:rsidRPr="008B40A9">
        <w:br/>
      </w:r>
      <w:ins w:id="72" w:author="Microsoft Word" w:date="2024-10-31T16:21:00Z" w16du:dateUtc="2024-10-31T23:21:00Z">
        <w:r w:rsidR="00685430" w:rsidRPr="00685430">
          <w:rPr>
            <w:noProof/>
          </w:rPr>
          <w:drawing>
            <wp:anchor distT="0" distB="0" distL="114300" distR="114300" simplePos="0" relativeHeight="251658245" behindDoc="0" locked="0" layoutInCell="1" allowOverlap="1" wp14:anchorId="634BBFE0" wp14:editId="30A6005A">
              <wp:simplePos x="0" y="0"/>
              <wp:positionH relativeFrom="column">
                <wp:posOffset>1405255</wp:posOffset>
              </wp:positionH>
              <wp:positionV relativeFrom="paragraph">
                <wp:posOffset>-212090</wp:posOffset>
              </wp:positionV>
              <wp:extent cx="4975860" cy="7673975"/>
              <wp:effectExtent l="0" t="0" r="0" b="0"/>
              <wp:wrapSquare wrapText="bothSides"/>
              <wp:docPr id="847734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8541"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5860" cy="7673975"/>
                      </a:xfrm>
                      <a:prstGeom prst="rect">
                        <a:avLst/>
                      </a:prstGeom>
                    </pic:spPr>
                  </pic:pic>
                </a:graphicData>
              </a:graphic>
              <wp14:sizeRelH relativeFrom="margin">
                <wp14:pctWidth>0</wp14:pctWidth>
              </wp14:sizeRelH>
              <wp14:sizeRelV relativeFrom="margin">
                <wp14:pctHeight>0</wp14:pctHeight>
              </wp14:sizeRelV>
            </wp:anchor>
          </w:drawing>
        </w:r>
        <w:r w:rsidR="00685430" w:rsidRPr="00685430">
          <w:rPr>
            <w:noProof/>
          </w:rPr>
          <w:drawing>
            <wp:anchor distT="0" distB="0" distL="114300" distR="114300" simplePos="0" relativeHeight="251658244" behindDoc="0" locked="0" layoutInCell="1" allowOverlap="1" wp14:anchorId="738F63FA" wp14:editId="139EFE5F">
              <wp:simplePos x="0" y="0"/>
              <wp:positionH relativeFrom="column">
                <wp:posOffset>1405255</wp:posOffset>
              </wp:positionH>
              <wp:positionV relativeFrom="paragraph">
                <wp:posOffset>-212090</wp:posOffset>
              </wp:positionV>
              <wp:extent cx="4975860" cy="7673975"/>
              <wp:effectExtent l="0" t="0" r="0" b="0"/>
              <wp:wrapSquare wrapText="bothSides"/>
              <wp:docPr id="1360690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8541"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5860" cy="7673975"/>
                      </a:xfrm>
                      <a:prstGeom prst="rect">
                        <a:avLst/>
                      </a:prstGeom>
                    </pic:spPr>
                  </pic:pic>
                </a:graphicData>
              </a:graphic>
              <wp14:sizeRelH relativeFrom="margin">
                <wp14:pctWidth>0</wp14:pctWidth>
              </wp14:sizeRelH>
              <wp14:sizeRelV relativeFrom="margin">
                <wp14:pctHeight>0</wp14:pctHeight>
              </wp14:sizeRelV>
            </wp:anchor>
          </w:drawing>
        </w:r>
        <w:r w:rsidR="00685430" w:rsidRPr="00685430">
          <w:rPr>
            <w:noProof/>
          </w:rPr>
          <w:drawing>
            <wp:anchor distT="0" distB="0" distL="114300" distR="114300" simplePos="0" relativeHeight="251658243" behindDoc="0" locked="0" layoutInCell="1" allowOverlap="1" wp14:anchorId="6B3A9998" wp14:editId="562CE6CC">
              <wp:simplePos x="0" y="0"/>
              <wp:positionH relativeFrom="column">
                <wp:posOffset>1405255</wp:posOffset>
              </wp:positionH>
              <wp:positionV relativeFrom="paragraph">
                <wp:posOffset>-212090</wp:posOffset>
              </wp:positionV>
              <wp:extent cx="4975860" cy="7673975"/>
              <wp:effectExtent l="0" t="0" r="0" b="0"/>
              <wp:wrapSquare wrapText="bothSides"/>
              <wp:docPr id="482388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8541"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5860" cy="7673975"/>
                      </a:xfrm>
                      <a:prstGeom prst="rect">
                        <a:avLst/>
                      </a:prstGeom>
                    </pic:spPr>
                  </pic:pic>
                </a:graphicData>
              </a:graphic>
              <wp14:sizeRelH relativeFrom="margin">
                <wp14:pctWidth>0</wp14:pctWidth>
              </wp14:sizeRelH>
              <wp14:sizeRelV relativeFrom="margin">
                <wp14:pctHeight>0</wp14:pctHeight>
              </wp14:sizeRelV>
            </wp:anchor>
          </w:drawing>
        </w:r>
        <w:r w:rsidR="00685430" w:rsidRPr="00685430">
          <w:rPr>
            <w:noProof/>
          </w:rPr>
          <w:drawing>
            <wp:anchor distT="0" distB="0" distL="114300" distR="114300" simplePos="0" relativeHeight="251658241" behindDoc="0" locked="0" layoutInCell="1" allowOverlap="1" wp14:anchorId="2FAE6CC4" wp14:editId="15D85163">
              <wp:simplePos x="0" y="0"/>
              <wp:positionH relativeFrom="column">
                <wp:posOffset>1405255</wp:posOffset>
              </wp:positionH>
              <wp:positionV relativeFrom="paragraph">
                <wp:posOffset>-212090</wp:posOffset>
              </wp:positionV>
              <wp:extent cx="4975860" cy="7673975"/>
              <wp:effectExtent l="0" t="0" r="0" b="0"/>
              <wp:wrapSquare wrapText="bothSides"/>
              <wp:docPr id="617189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8541"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5860" cy="7673975"/>
                      </a:xfrm>
                      <a:prstGeom prst="rect">
                        <a:avLst/>
                      </a:prstGeom>
                    </pic:spPr>
                  </pic:pic>
                </a:graphicData>
              </a:graphic>
              <wp14:sizeRelH relativeFrom="margin">
                <wp14:pctWidth>0</wp14:pctWidth>
              </wp14:sizeRelH>
              <wp14:sizeRelV relativeFrom="margin">
                <wp14:pctHeight>0</wp14:pctHeight>
              </wp14:sizeRelV>
            </wp:anchor>
          </w:drawing>
        </w:r>
        <w:r w:rsidR="00685430" w:rsidRPr="00685430">
          <w:rPr>
            <w:noProof/>
          </w:rPr>
          <w:drawing>
            <wp:anchor distT="0" distB="0" distL="114300" distR="114300" simplePos="0" relativeHeight="251658240" behindDoc="0" locked="0" layoutInCell="1" allowOverlap="1" wp14:anchorId="4A8119AC" wp14:editId="6F6DBE34">
              <wp:simplePos x="0" y="0"/>
              <wp:positionH relativeFrom="column">
                <wp:posOffset>1405255</wp:posOffset>
              </wp:positionH>
              <wp:positionV relativeFrom="paragraph">
                <wp:posOffset>-212090</wp:posOffset>
              </wp:positionV>
              <wp:extent cx="4975860" cy="7673975"/>
              <wp:effectExtent l="0" t="0" r="0" b="0"/>
              <wp:wrapSquare wrapText="bothSides"/>
              <wp:docPr id="154598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8541" name="Picture 1"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75860" cy="7673975"/>
                      </a:xfrm>
                      <a:prstGeom prst="rect">
                        <a:avLst/>
                      </a:prstGeom>
                    </pic:spPr>
                  </pic:pic>
                </a:graphicData>
              </a:graphic>
              <wp14:sizeRelH relativeFrom="margin">
                <wp14:pctWidth>0</wp14:pctWidth>
              </wp14:sizeRelH>
              <wp14:sizeRelV relativeFrom="margin">
                <wp14:pctHeight>0</wp14:pctHeight>
              </wp14:sizeRelV>
            </wp:anchor>
          </w:drawing>
        </w:r>
      </w:ins>
    </w:p>
    <w:p w14:paraId="787CEC12" w14:textId="77777777" w:rsidR="003F3876" w:rsidRDefault="003F3876" w:rsidP="00826C17">
      <w:pPr>
        <w:pStyle w:val="Heading4"/>
      </w:pPr>
      <w:bookmarkStart w:id="73" w:name="_Toc1080203503"/>
    </w:p>
    <w:p w14:paraId="2E019088" w14:textId="77777777" w:rsidR="003F3876" w:rsidRDefault="003F3876" w:rsidP="00826C17">
      <w:pPr>
        <w:pStyle w:val="Heading4"/>
      </w:pPr>
    </w:p>
    <w:p w14:paraId="18F0DE88" w14:textId="77777777" w:rsidR="003F3876" w:rsidRDefault="003F3876" w:rsidP="00826C17">
      <w:pPr>
        <w:pStyle w:val="Heading4"/>
      </w:pPr>
    </w:p>
    <w:p w14:paraId="6A79FE69" w14:textId="77777777" w:rsidR="003F3876" w:rsidRDefault="003F3876" w:rsidP="00826C17">
      <w:pPr>
        <w:pStyle w:val="Heading4"/>
      </w:pPr>
    </w:p>
    <w:p w14:paraId="60209749" w14:textId="77777777" w:rsidR="003F3876" w:rsidRDefault="003F3876" w:rsidP="00826C17">
      <w:pPr>
        <w:pStyle w:val="Heading4"/>
      </w:pPr>
    </w:p>
    <w:p w14:paraId="136F0773" w14:textId="77777777" w:rsidR="003F3876" w:rsidRDefault="003F3876" w:rsidP="00826C17">
      <w:pPr>
        <w:pStyle w:val="Heading4"/>
      </w:pPr>
    </w:p>
    <w:p w14:paraId="59E1D71F" w14:textId="77777777" w:rsidR="00581FDA" w:rsidRDefault="00581FDA" w:rsidP="00826C17">
      <w:pPr>
        <w:pStyle w:val="Heading4"/>
      </w:pPr>
    </w:p>
    <w:p w14:paraId="4867A320" w14:textId="77777777" w:rsidR="00581FDA" w:rsidRDefault="00581FDA" w:rsidP="00581FDA">
      <w:pPr>
        <w:pStyle w:val="BodyText"/>
      </w:pPr>
    </w:p>
    <w:p w14:paraId="06295086" w14:textId="77777777" w:rsidR="00581FDA" w:rsidRDefault="00581FDA" w:rsidP="00581FDA">
      <w:pPr>
        <w:pStyle w:val="BodyText"/>
      </w:pPr>
    </w:p>
    <w:p w14:paraId="57CCC37D" w14:textId="77777777" w:rsidR="00581FDA" w:rsidRDefault="00581FDA" w:rsidP="00581FDA">
      <w:pPr>
        <w:pStyle w:val="BodyText"/>
      </w:pPr>
    </w:p>
    <w:p w14:paraId="422F7978" w14:textId="77777777" w:rsidR="00581FDA" w:rsidRPr="00581FDA" w:rsidRDefault="00581FDA" w:rsidP="00581FDA">
      <w:pPr>
        <w:pStyle w:val="BodyText"/>
      </w:pPr>
    </w:p>
    <w:p w14:paraId="40DFF01C" w14:textId="77777777" w:rsidR="008D514B" w:rsidRDefault="008D514B" w:rsidP="00826C17">
      <w:pPr>
        <w:pStyle w:val="BodyText"/>
        <w:rPr>
          <w:noProof/>
        </w:rPr>
      </w:pPr>
      <w:r>
        <w:br/>
      </w:r>
    </w:p>
    <w:p w14:paraId="4AF05D6F" w14:textId="77777777" w:rsidR="008D514B" w:rsidRDefault="008D514B" w:rsidP="00826C17">
      <w:pPr>
        <w:pStyle w:val="BodyText"/>
        <w:rPr>
          <w:noProof/>
        </w:rPr>
      </w:pPr>
    </w:p>
    <w:p w14:paraId="068A0BCB" w14:textId="77777777" w:rsidR="008D514B" w:rsidRDefault="008D514B" w:rsidP="00826C17">
      <w:pPr>
        <w:pStyle w:val="BodyText"/>
        <w:rPr>
          <w:noProof/>
        </w:rPr>
      </w:pPr>
    </w:p>
    <w:p w14:paraId="1FB931F2" w14:textId="77777777" w:rsidR="008D514B" w:rsidRDefault="008D514B" w:rsidP="00826C17">
      <w:pPr>
        <w:pStyle w:val="BodyText"/>
        <w:rPr>
          <w:noProof/>
        </w:rPr>
      </w:pPr>
    </w:p>
    <w:p w14:paraId="758ACF4D" w14:textId="77777777" w:rsidR="008D514B" w:rsidRDefault="008D514B" w:rsidP="00826C17">
      <w:pPr>
        <w:pStyle w:val="BodyText"/>
        <w:rPr>
          <w:noProof/>
        </w:rPr>
      </w:pPr>
    </w:p>
    <w:p w14:paraId="0EF302C4" w14:textId="77777777" w:rsidR="008D514B" w:rsidRDefault="008D514B" w:rsidP="00826C17">
      <w:pPr>
        <w:pStyle w:val="BodyText"/>
        <w:rPr>
          <w:noProof/>
        </w:rPr>
      </w:pPr>
    </w:p>
    <w:p w14:paraId="5A81CAF8" w14:textId="77777777" w:rsidR="008D514B" w:rsidRDefault="008D514B" w:rsidP="00826C17">
      <w:pPr>
        <w:pStyle w:val="BodyText"/>
        <w:rPr>
          <w:noProof/>
        </w:rPr>
      </w:pPr>
    </w:p>
    <w:p w14:paraId="02F3BB30" w14:textId="77777777" w:rsidR="008D514B" w:rsidRDefault="008D514B" w:rsidP="00826C17">
      <w:pPr>
        <w:pStyle w:val="BodyText"/>
        <w:rPr>
          <w:noProof/>
        </w:rPr>
      </w:pPr>
    </w:p>
    <w:p w14:paraId="2B7DD764" w14:textId="77777777" w:rsidR="008D514B" w:rsidRDefault="008D514B" w:rsidP="00826C17">
      <w:pPr>
        <w:pStyle w:val="BodyText"/>
        <w:rPr>
          <w:noProof/>
        </w:rPr>
      </w:pPr>
    </w:p>
    <w:p w14:paraId="0C5771FA" w14:textId="77777777" w:rsidR="008D514B" w:rsidRDefault="008D514B" w:rsidP="00826C17">
      <w:pPr>
        <w:pStyle w:val="BodyText"/>
        <w:rPr>
          <w:noProof/>
        </w:rPr>
      </w:pPr>
    </w:p>
    <w:p w14:paraId="7ED876CD" w14:textId="77777777" w:rsidR="008D514B" w:rsidRDefault="008D514B" w:rsidP="00826C17">
      <w:pPr>
        <w:pStyle w:val="BodyText"/>
        <w:rPr>
          <w:noProof/>
        </w:rPr>
      </w:pPr>
    </w:p>
    <w:p w14:paraId="676B682D" w14:textId="77777777" w:rsidR="008D514B" w:rsidRDefault="008D514B" w:rsidP="00826C17">
      <w:pPr>
        <w:pStyle w:val="BodyText"/>
        <w:rPr>
          <w:noProof/>
        </w:rPr>
      </w:pPr>
    </w:p>
    <w:p w14:paraId="761D46B6" w14:textId="77777777" w:rsidR="008D514B" w:rsidRDefault="008D514B" w:rsidP="00826C17">
      <w:pPr>
        <w:pStyle w:val="BodyText"/>
        <w:rPr>
          <w:noProof/>
        </w:rPr>
      </w:pPr>
    </w:p>
    <w:p w14:paraId="05C2EB3C" w14:textId="77777777" w:rsidR="008D514B" w:rsidRDefault="008D514B" w:rsidP="00826C17">
      <w:pPr>
        <w:pStyle w:val="BodyText"/>
        <w:rPr>
          <w:noProof/>
        </w:rPr>
      </w:pPr>
    </w:p>
    <w:p w14:paraId="6B6C4EBF" w14:textId="77777777" w:rsidR="008D514B" w:rsidRDefault="008D514B" w:rsidP="00826C17">
      <w:pPr>
        <w:pStyle w:val="BodyText"/>
        <w:rPr>
          <w:noProof/>
        </w:rPr>
      </w:pPr>
    </w:p>
    <w:p w14:paraId="2667546F" w14:textId="77777777" w:rsidR="008D514B" w:rsidRDefault="008D514B" w:rsidP="00826C17">
      <w:pPr>
        <w:pStyle w:val="BodyText"/>
        <w:rPr>
          <w:noProof/>
        </w:rPr>
      </w:pPr>
    </w:p>
    <w:p w14:paraId="30CA29C7" w14:textId="413EEEE1" w:rsidR="008825F5" w:rsidRDefault="008825F5" w:rsidP="008825F5">
      <w:pPr>
        <w:pStyle w:val="BodyText"/>
      </w:pPr>
      <w:r>
        <w:t xml:space="preserve">Once the node pools are configured, move onto the “Networking” tab to connect AKS cluster with the pre-created Virtual </w:t>
      </w:r>
      <w:r w:rsidR="643FED5C">
        <w:t>Network</w:t>
      </w:r>
      <w:r>
        <w:t xml:space="preserve"> associated with necessary Network Security group rules. </w:t>
      </w:r>
    </w:p>
    <w:p w14:paraId="406472E9" w14:textId="585CFC50" w:rsidR="00826C17" w:rsidRDefault="296BC69E" w:rsidP="34540535">
      <w:pPr>
        <w:pStyle w:val="Heading4"/>
      </w:pPr>
      <w:bookmarkStart w:id="74" w:name="_Toc182123716"/>
      <w:r>
        <w:t xml:space="preserve">Configure </w:t>
      </w:r>
      <w:r w:rsidR="5C682D9B">
        <w:t>Networking</w:t>
      </w:r>
      <w:bookmarkEnd w:id="73"/>
      <w:bookmarkEnd w:id="74"/>
    </w:p>
    <w:p w14:paraId="6BE16173" w14:textId="780B3348" w:rsidR="00D67128" w:rsidRPr="00D67128" w:rsidRDefault="002E5EBE" w:rsidP="00D67128">
      <w:pPr>
        <w:pStyle w:val="BodyText"/>
      </w:pPr>
      <w:r>
        <w:t xml:space="preserve">Please select “Azure CNI Node Subnet” option for the Container Networking - &gt; Network Configuration </w:t>
      </w:r>
      <w:r w:rsidR="009679B0">
        <w:t xml:space="preserve">parameter and </w:t>
      </w:r>
      <w:r w:rsidR="29770F7D">
        <w:t>select</w:t>
      </w:r>
      <w:r w:rsidR="009679B0">
        <w:t xml:space="preserve"> the pre-created Virtual Network from the drop down as shown below.  </w:t>
      </w:r>
    </w:p>
    <w:p w14:paraId="0D1DE0AC" w14:textId="78F30FFC" w:rsidR="009679B0" w:rsidRDefault="009730D0" w:rsidP="00826C17">
      <w:pPr>
        <w:pStyle w:val="BodyText"/>
      </w:pPr>
      <w:r w:rsidRPr="009730D0">
        <w:rPr>
          <w:noProof/>
        </w:rPr>
        <w:drawing>
          <wp:inline distT="0" distB="0" distL="0" distR="0" wp14:anchorId="749ADA3C" wp14:editId="1688DA28">
            <wp:extent cx="3503596" cy="5819943"/>
            <wp:effectExtent l="0" t="0" r="0" b="0"/>
            <wp:docPr id="1175167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67920" name="Picture 1" descr="A screenshot of a computer&#10;&#10;Description automatically generated"/>
                    <pic:cNvPicPr/>
                  </pic:nvPicPr>
                  <pic:blipFill>
                    <a:blip r:embed="rId56"/>
                    <a:stretch>
                      <a:fillRect/>
                    </a:stretch>
                  </pic:blipFill>
                  <pic:spPr>
                    <a:xfrm>
                      <a:off x="0" y="0"/>
                      <a:ext cx="3504973" cy="5822231"/>
                    </a:xfrm>
                    <a:prstGeom prst="rect">
                      <a:avLst/>
                    </a:prstGeom>
                  </pic:spPr>
                </pic:pic>
              </a:graphicData>
            </a:graphic>
          </wp:inline>
        </w:drawing>
      </w:r>
    </w:p>
    <w:p w14:paraId="629A50A3" w14:textId="688F6AC0" w:rsidR="00826C17" w:rsidRDefault="009679B0" w:rsidP="00826C17">
      <w:pPr>
        <w:pStyle w:val="BodyText"/>
      </w:pPr>
      <w:r>
        <w:t xml:space="preserve">Review all the configurations across the “Basics”, “Node Pools” &amp; “Networking” tabs of the “Create Kubernetes Cluster” form and </w:t>
      </w:r>
      <w:r w:rsidR="00DB58FD">
        <w:t xml:space="preserve">when ready, </w:t>
      </w:r>
      <w:r w:rsidR="1D56E784">
        <w:t>click</w:t>
      </w:r>
      <w:r w:rsidR="00DB58FD">
        <w:t xml:space="preserve"> “Review + Create”. This step will take time </w:t>
      </w:r>
      <w:r w:rsidR="00327788">
        <w:t xml:space="preserve">as it </w:t>
      </w:r>
      <w:r w:rsidR="4B5FB64A">
        <w:t>involves</w:t>
      </w:r>
      <w:r w:rsidR="00327788">
        <w:t xml:space="preserve"> provisioning compute resources as specified in the node pool configurations. </w:t>
      </w:r>
      <w:r>
        <w:br/>
      </w:r>
    </w:p>
    <w:p w14:paraId="26444481" w14:textId="488E411A" w:rsidR="00265164" w:rsidRDefault="639C7C8B" w:rsidP="34540535">
      <w:pPr>
        <w:pStyle w:val="Heading4"/>
      </w:pPr>
      <w:bookmarkStart w:id="75" w:name="_Toc2042834098"/>
      <w:bookmarkStart w:id="76" w:name="_Toc182123717"/>
      <w:r>
        <w:t>Review and Deploy</w:t>
      </w:r>
      <w:bookmarkEnd w:id="75"/>
      <w:bookmarkEnd w:id="76"/>
    </w:p>
    <w:p w14:paraId="2AA3D609" w14:textId="071B9835" w:rsidR="00A068D4" w:rsidRDefault="2F52BEFD" w:rsidP="7667ABBE">
      <w:pPr>
        <w:pStyle w:val="Heading4"/>
      </w:pPr>
      <w:bookmarkStart w:id="77" w:name="_Toc547833747"/>
      <w:bookmarkStart w:id="78" w:name="_Toc182123718"/>
      <w:r>
        <w:t>RBAC Setup</w:t>
      </w:r>
      <w:bookmarkEnd w:id="77"/>
      <w:bookmarkEnd w:id="78"/>
      <w:r w:rsidR="49FD1A99" w:rsidRPr="266BF17D">
        <w:rPr>
          <w:rFonts w:ascii="Times New Roman" w:eastAsia="Times New Roman" w:hAnsi="Times New Roman" w:cs="Times New Roman"/>
          <w:b/>
          <w:bCs/>
          <w:sz w:val="36"/>
          <w:szCs w:val="36"/>
        </w:rPr>
        <w:t xml:space="preserve"> </w:t>
      </w:r>
    </w:p>
    <w:p w14:paraId="795CBEC9" w14:textId="72CFDC85" w:rsidR="3AE2CB78" w:rsidRDefault="3AE2CB78" w:rsidP="7667ABBE">
      <w:pPr>
        <w:spacing w:before="240" w:after="240"/>
        <w:rPr>
          <w:rFonts w:eastAsiaTheme="minorEastAsia"/>
        </w:rPr>
      </w:pPr>
      <w:r w:rsidRPr="45E35353">
        <w:rPr>
          <w:rFonts w:eastAsiaTheme="minorEastAsia"/>
        </w:rPr>
        <w:t>To access the AKS Cluster and manage resources inside Kubernetes, proper role assignments within the resource group</w:t>
      </w:r>
      <w:r w:rsidR="589DDC6D" w:rsidRPr="45E35353">
        <w:rPr>
          <w:rFonts w:eastAsiaTheme="minorEastAsia"/>
        </w:rPr>
        <w:t xml:space="preserve"> must be completed. </w:t>
      </w:r>
      <w:r w:rsidR="637F8BF5" w:rsidRPr="45E35353">
        <w:rPr>
          <w:rFonts w:eastAsiaTheme="minorEastAsia"/>
        </w:rPr>
        <w:t>A</w:t>
      </w:r>
      <w:r w:rsidRPr="45E35353">
        <w:rPr>
          <w:rFonts w:eastAsiaTheme="minorEastAsia"/>
        </w:rPr>
        <w:t xml:space="preserve">dd any user here that </w:t>
      </w:r>
      <w:r w:rsidR="166D9909" w:rsidRPr="45E35353">
        <w:rPr>
          <w:rFonts w:eastAsiaTheme="minorEastAsia"/>
        </w:rPr>
        <w:t>will need access to the cluster by completing the following steps:</w:t>
      </w:r>
    </w:p>
    <w:p w14:paraId="506DB5CF" w14:textId="73E22BFA" w:rsidR="3E5E686E" w:rsidRDefault="3E5E686E" w:rsidP="006E328D">
      <w:pPr>
        <w:pStyle w:val="ListParagraph"/>
        <w:numPr>
          <w:ilvl w:val="0"/>
          <w:numId w:val="22"/>
        </w:numPr>
        <w:spacing w:after="0"/>
        <w:rPr>
          <w:rFonts w:ascii="Courier New" w:eastAsia="Courier New" w:hAnsi="Courier New" w:cs="Courier New"/>
        </w:rPr>
      </w:pPr>
      <w:r w:rsidRPr="417338EE">
        <w:rPr>
          <w:rFonts w:eastAsiaTheme="minorEastAsia"/>
        </w:rPr>
        <w:t>Navigate to</w:t>
      </w:r>
      <w:r w:rsidR="3AE2CB78" w:rsidRPr="7667ABBE">
        <w:rPr>
          <w:rFonts w:ascii="Times New Roman" w:eastAsia="Times New Roman" w:hAnsi="Times New Roman" w:cs="Times New Roman"/>
        </w:rPr>
        <w:t xml:space="preserve"> </w:t>
      </w:r>
      <w:r w:rsidR="3AE2CB78" w:rsidRPr="7667ABBE">
        <w:rPr>
          <w:rFonts w:ascii="Courier New" w:eastAsia="Courier New" w:hAnsi="Courier New" w:cs="Courier New"/>
        </w:rPr>
        <w:t>Access control (IAM)</w:t>
      </w:r>
    </w:p>
    <w:p w14:paraId="6D4159DD" w14:textId="68DE49A2" w:rsidR="005140A4" w:rsidRDefault="00240336" w:rsidP="00F35F29">
      <w:pPr>
        <w:pStyle w:val="ListParagraph"/>
        <w:spacing w:after="0"/>
        <w:rPr>
          <w:rFonts w:ascii="Courier New" w:eastAsia="Courier New" w:hAnsi="Courier New" w:cs="Courier New"/>
        </w:rPr>
      </w:pPr>
      <w:r w:rsidRPr="00240336">
        <w:rPr>
          <w:rFonts w:ascii="Courier New" w:eastAsia="Courier New" w:hAnsi="Courier New" w:cs="Courier New"/>
          <w:noProof/>
        </w:rPr>
        <w:drawing>
          <wp:inline distT="0" distB="0" distL="0" distR="0" wp14:anchorId="32BBB787" wp14:editId="51753C1F">
            <wp:extent cx="2800741" cy="1800476"/>
            <wp:effectExtent l="0" t="0" r="0" b="9525"/>
            <wp:docPr id="123606846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68468" name="Picture 1" descr="A screenshot of a web page&#10;&#10;Description automatically generated"/>
                    <pic:cNvPicPr/>
                  </pic:nvPicPr>
                  <pic:blipFill>
                    <a:blip r:embed="rId57"/>
                    <a:stretch>
                      <a:fillRect/>
                    </a:stretch>
                  </pic:blipFill>
                  <pic:spPr>
                    <a:xfrm>
                      <a:off x="0" y="0"/>
                      <a:ext cx="2800741" cy="1800476"/>
                    </a:xfrm>
                    <a:prstGeom prst="rect">
                      <a:avLst/>
                    </a:prstGeom>
                  </pic:spPr>
                </pic:pic>
              </a:graphicData>
            </a:graphic>
          </wp:inline>
        </w:drawing>
      </w:r>
    </w:p>
    <w:p w14:paraId="3CEE6485" w14:textId="77777777" w:rsidR="00247D23" w:rsidRDefault="00247D23" w:rsidP="00F35F29">
      <w:pPr>
        <w:pStyle w:val="ListParagraph"/>
        <w:spacing w:after="0"/>
        <w:rPr>
          <w:rFonts w:ascii="Courier New" w:eastAsia="Courier New" w:hAnsi="Courier New" w:cs="Courier New"/>
        </w:rPr>
      </w:pPr>
    </w:p>
    <w:p w14:paraId="5FA5C679" w14:textId="34593A6B" w:rsidR="067381A0" w:rsidRDefault="067381A0" w:rsidP="006E328D">
      <w:pPr>
        <w:pStyle w:val="ListParagraph"/>
        <w:numPr>
          <w:ilvl w:val="0"/>
          <w:numId w:val="22"/>
        </w:numPr>
        <w:spacing w:after="0"/>
        <w:rPr>
          <w:rFonts w:ascii="Courier New" w:eastAsia="Courier New" w:hAnsi="Courier New" w:cs="Courier New"/>
        </w:rPr>
      </w:pPr>
      <w:r w:rsidRPr="417338EE">
        <w:rPr>
          <w:rFonts w:eastAsiaTheme="minorEastAsia"/>
        </w:rPr>
        <w:t xml:space="preserve">Click </w:t>
      </w:r>
      <w:r w:rsidRPr="7667ABBE">
        <w:rPr>
          <w:rFonts w:ascii="Courier New" w:eastAsia="Courier New" w:hAnsi="Courier New" w:cs="Courier New"/>
        </w:rPr>
        <w:t>Add</w:t>
      </w:r>
      <w:r w:rsidR="7E122A8D" w:rsidRPr="7667ABBE">
        <w:rPr>
          <w:rFonts w:ascii="Times New Roman" w:eastAsia="Times New Roman" w:hAnsi="Times New Roman" w:cs="Times New Roman"/>
        </w:rPr>
        <w:t xml:space="preserve">, </w:t>
      </w:r>
      <w:r w:rsidR="7E122A8D" w:rsidRPr="417338EE">
        <w:rPr>
          <w:rFonts w:eastAsiaTheme="minorEastAsia"/>
        </w:rPr>
        <w:t>and navigate to</w:t>
      </w:r>
      <w:r w:rsidR="7E122A8D" w:rsidRPr="7667ABBE">
        <w:rPr>
          <w:rFonts w:ascii="Times New Roman" w:eastAsia="Times New Roman" w:hAnsi="Times New Roman" w:cs="Times New Roman"/>
        </w:rPr>
        <w:t xml:space="preserve"> </w:t>
      </w:r>
      <w:r w:rsidR="7E122A8D" w:rsidRPr="7667ABBE">
        <w:rPr>
          <w:rFonts w:ascii="Courier New" w:eastAsia="Courier New" w:hAnsi="Courier New" w:cs="Courier New"/>
        </w:rPr>
        <w:t>Add role assignment</w:t>
      </w:r>
    </w:p>
    <w:p w14:paraId="48698828" w14:textId="77777777" w:rsidR="00247D23" w:rsidRDefault="00247D23" w:rsidP="00247D23">
      <w:pPr>
        <w:pStyle w:val="ListParagraph"/>
        <w:spacing w:after="0"/>
        <w:rPr>
          <w:rFonts w:ascii="Courier New" w:eastAsia="Courier New" w:hAnsi="Courier New" w:cs="Courier New"/>
        </w:rPr>
      </w:pPr>
    </w:p>
    <w:p w14:paraId="11A7ED1E" w14:textId="04F0C4FA" w:rsidR="7E122A8D" w:rsidRDefault="00247D23" w:rsidP="7667ABBE">
      <w:pPr>
        <w:spacing w:after="0"/>
        <w:ind w:left="720"/>
      </w:pPr>
      <w:r w:rsidRPr="00247D23">
        <w:rPr>
          <w:noProof/>
        </w:rPr>
        <w:drawing>
          <wp:inline distT="0" distB="0" distL="0" distR="0" wp14:anchorId="23C16CAF" wp14:editId="3BE51082">
            <wp:extent cx="5739973" cy="1336874"/>
            <wp:effectExtent l="0" t="0" r="0" b="0"/>
            <wp:docPr id="124082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26784" name="Picture 1" descr="A screenshot of a computer&#10;&#10;Description automatically generated"/>
                    <pic:cNvPicPr/>
                  </pic:nvPicPr>
                  <pic:blipFill>
                    <a:blip r:embed="rId58"/>
                    <a:stretch>
                      <a:fillRect/>
                    </a:stretch>
                  </pic:blipFill>
                  <pic:spPr>
                    <a:xfrm>
                      <a:off x="0" y="0"/>
                      <a:ext cx="5744946" cy="1338032"/>
                    </a:xfrm>
                    <a:prstGeom prst="rect">
                      <a:avLst/>
                    </a:prstGeom>
                  </pic:spPr>
                </pic:pic>
              </a:graphicData>
            </a:graphic>
          </wp:inline>
        </w:drawing>
      </w:r>
    </w:p>
    <w:p w14:paraId="54BCDE5E" w14:textId="77777777" w:rsidR="00247D23" w:rsidRDefault="00247D23" w:rsidP="7667ABBE">
      <w:pPr>
        <w:spacing w:after="0"/>
        <w:ind w:left="720"/>
      </w:pPr>
    </w:p>
    <w:p w14:paraId="7DC6E198" w14:textId="2E56439C" w:rsidR="58784902" w:rsidRDefault="31A9DC19" w:rsidP="006E328D">
      <w:pPr>
        <w:pStyle w:val="ListParagraph"/>
        <w:numPr>
          <w:ilvl w:val="0"/>
          <w:numId w:val="22"/>
        </w:numPr>
        <w:spacing w:after="0"/>
        <w:rPr>
          <w:rFonts w:eastAsiaTheme="minorEastAsia"/>
        </w:rPr>
      </w:pPr>
      <w:r w:rsidRPr="2E450DE4">
        <w:rPr>
          <w:rFonts w:eastAsiaTheme="minorEastAsia"/>
        </w:rPr>
        <w:t>Search</w:t>
      </w:r>
      <w:r w:rsidRPr="7667ABBE">
        <w:rPr>
          <w:rFonts w:ascii="Courier New" w:eastAsia="Courier New" w:hAnsi="Courier New" w:cs="Courier New"/>
        </w:rPr>
        <w:t xml:space="preserve"> Azure Kubernetes Service</w:t>
      </w:r>
      <w:r w:rsidRPr="7667ABBE">
        <w:rPr>
          <w:rFonts w:ascii="Times New Roman" w:eastAsia="Times New Roman" w:hAnsi="Times New Roman" w:cs="Times New Roman"/>
        </w:rPr>
        <w:t xml:space="preserve"> </w:t>
      </w:r>
      <w:r w:rsidRPr="2E450DE4">
        <w:rPr>
          <w:rFonts w:eastAsiaTheme="minorEastAsia"/>
        </w:rPr>
        <w:t>in the role</w:t>
      </w:r>
      <w:r w:rsidR="787387D8" w:rsidRPr="2E450DE4">
        <w:rPr>
          <w:rFonts w:eastAsiaTheme="minorEastAsia"/>
        </w:rPr>
        <w:t xml:space="preserve"> search</w:t>
      </w:r>
    </w:p>
    <w:p w14:paraId="782018CA" w14:textId="57D2A86B" w:rsidR="3AE2CB78" w:rsidRDefault="3AE2CB78" w:rsidP="006E328D">
      <w:pPr>
        <w:pStyle w:val="ListParagraph"/>
        <w:numPr>
          <w:ilvl w:val="0"/>
          <w:numId w:val="22"/>
        </w:numPr>
        <w:spacing w:after="0"/>
        <w:rPr>
          <w:rFonts w:ascii="Courier New" w:eastAsia="Courier New" w:hAnsi="Courier New" w:cs="Courier New"/>
        </w:rPr>
      </w:pPr>
      <w:r w:rsidRPr="63A0110A">
        <w:rPr>
          <w:rFonts w:eastAsiaTheme="minorEastAsia"/>
        </w:rPr>
        <w:t xml:space="preserve">Add </w:t>
      </w:r>
      <w:r w:rsidR="2460F780" w:rsidRPr="63A0110A">
        <w:rPr>
          <w:rFonts w:eastAsiaTheme="minorEastAsia"/>
        </w:rPr>
        <w:t>desired user</w:t>
      </w:r>
      <w:r w:rsidRPr="63A0110A">
        <w:rPr>
          <w:rFonts w:eastAsiaTheme="minorEastAsia"/>
        </w:rPr>
        <w:t xml:space="preserve"> to </w:t>
      </w:r>
      <w:r w:rsidRPr="6910AB82">
        <w:rPr>
          <w:rFonts w:ascii="Courier New" w:eastAsia="Courier New" w:hAnsi="Courier New" w:cs="Courier New"/>
        </w:rPr>
        <w:t>Azure Kubernetes Service RBAC Cluster Admin</w:t>
      </w:r>
    </w:p>
    <w:p w14:paraId="7CBCDA0C" w14:textId="084EB526" w:rsidR="3AE2CB78" w:rsidRDefault="3AE2CB78" w:rsidP="006E328D">
      <w:pPr>
        <w:pStyle w:val="ListParagraph"/>
        <w:numPr>
          <w:ilvl w:val="0"/>
          <w:numId w:val="22"/>
        </w:numPr>
        <w:spacing w:after="0"/>
        <w:rPr>
          <w:rFonts w:ascii="Courier New" w:eastAsia="Courier New" w:hAnsi="Courier New" w:cs="Courier New"/>
        </w:rPr>
      </w:pPr>
      <w:r w:rsidRPr="63A0110A">
        <w:rPr>
          <w:rFonts w:eastAsiaTheme="minorEastAsia"/>
        </w:rPr>
        <w:t xml:space="preserve">Add </w:t>
      </w:r>
      <w:r w:rsidR="2A960E8F" w:rsidRPr="63A0110A">
        <w:rPr>
          <w:rFonts w:eastAsiaTheme="minorEastAsia"/>
        </w:rPr>
        <w:t>desired user</w:t>
      </w:r>
      <w:r w:rsidRPr="63A0110A">
        <w:rPr>
          <w:rFonts w:eastAsiaTheme="minorEastAsia"/>
        </w:rPr>
        <w:t xml:space="preserve"> to</w:t>
      </w:r>
      <w:r w:rsidRPr="7667ABBE">
        <w:rPr>
          <w:rFonts w:ascii="Times New Roman" w:eastAsia="Times New Roman" w:hAnsi="Times New Roman" w:cs="Times New Roman"/>
        </w:rPr>
        <w:t xml:space="preserve"> </w:t>
      </w:r>
      <w:r w:rsidRPr="428E7112">
        <w:rPr>
          <w:rFonts w:ascii="Courier New" w:eastAsia="Courier New" w:hAnsi="Courier New" w:cs="Courier New"/>
        </w:rPr>
        <w:t>Azure Kubernetes Service RBAC Admin</w:t>
      </w:r>
      <w:r w:rsidRPr="7667ABBE">
        <w:rPr>
          <w:rFonts w:ascii="Times New Roman" w:eastAsia="Times New Roman" w:hAnsi="Times New Roman" w:cs="Times New Roman"/>
        </w:rPr>
        <w:t xml:space="preserve"> </w:t>
      </w:r>
    </w:p>
    <w:p w14:paraId="53E23E17" w14:textId="284E5DB6" w:rsidR="3AE2CB78" w:rsidRDefault="49FD1A99" w:rsidP="34540535">
      <w:pPr>
        <w:pStyle w:val="Heading4"/>
      </w:pPr>
      <w:bookmarkStart w:id="79" w:name="_Toc2015657219"/>
      <w:bookmarkStart w:id="80" w:name="_Toc182123719"/>
      <w:r>
        <w:t xml:space="preserve">Pull </w:t>
      </w:r>
      <w:proofErr w:type="spellStart"/>
      <w:r>
        <w:t>kubeconfig</w:t>
      </w:r>
      <w:proofErr w:type="spellEnd"/>
      <w:r>
        <w:t xml:space="preserve"> locally and check access</w:t>
      </w:r>
      <w:bookmarkEnd w:id="79"/>
      <w:bookmarkEnd w:id="80"/>
    </w:p>
    <w:p w14:paraId="4C4CF367" w14:textId="2B75A7C1" w:rsidR="3AE2CB78" w:rsidRDefault="1619B28B" w:rsidP="7667ABBE">
      <w:pPr>
        <w:spacing w:before="240" w:after="240"/>
        <w:rPr>
          <w:rFonts w:ascii="Courier New" w:eastAsia="Courier New" w:hAnsi="Courier New" w:cs="Courier New"/>
          <w:sz w:val="20"/>
          <w:szCs w:val="20"/>
        </w:rPr>
      </w:pPr>
      <w:r w:rsidRPr="518BED70">
        <w:rPr>
          <w:rFonts w:eastAsiaTheme="minorEastAsia"/>
        </w:rPr>
        <w:t>To begin, l</w:t>
      </w:r>
      <w:r w:rsidR="3AE2CB78" w:rsidRPr="518BED70">
        <w:rPr>
          <w:rFonts w:eastAsiaTheme="minorEastAsia"/>
        </w:rPr>
        <w:t>og</w:t>
      </w:r>
      <w:r w:rsidR="3AE2CB78" w:rsidRPr="1BC01FEC">
        <w:rPr>
          <w:rFonts w:eastAsiaTheme="minorEastAsia"/>
        </w:rPr>
        <w:t xml:space="preserve"> in to the </w:t>
      </w:r>
      <w:proofErr w:type="spellStart"/>
      <w:r w:rsidR="3AE2CB78" w:rsidRPr="7667ABBE">
        <w:rPr>
          <w:rFonts w:ascii="Courier New" w:eastAsia="Courier New" w:hAnsi="Courier New" w:cs="Courier New"/>
          <w:sz w:val="20"/>
          <w:szCs w:val="20"/>
        </w:rPr>
        <w:t>az</w:t>
      </w:r>
      <w:proofErr w:type="spellEnd"/>
      <w:r w:rsidR="3AE2CB78" w:rsidRPr="1BC01FEC">
        <w:rPr>
          <w:rFonts w:eastAsiaTheme="minorEastAsia"/>
        </w:rPr>
        <w:t xml:space="preserve"> CLI with </w:t>
      </w:r>
      <w:proofErr w:type="spellStart"/>
      <w:r w:rsidR="3AE2CB78" w:rsidRPr="7667ABBE">
        <w:rPr>
          <w:rFonts w:ascii="Courier New" w:eastAsia="Courier New" w:hAnsi="Courier New" w:cs="Courier New"/>
          <w:sz w:val="20"/>
          <w:szCs w:val="20"/>
        </w:rPr>
        <w:t>az</w:t>
      </w:r>
      <w:proofErr w:type="spellEnd"/>
      <w:r w:rsidR="3AE2CB78" w:rsidRPr="7667ABBE">
        <w:rPr>
          <w:rFonts w:ascii="Courier New" w:eastAsia="Courier New" w:hAnsi="Courier New" w:cs="Courier New"/>
          <w:sz w:val="20"/>
          <w:szCs w:val="20"/>
        </w:rPr>
        <w:t xml:space="preserve"> login</w:t>
      </w:r>
      <w:r w:rsidR="6E1386B9" w:rsidRPr="3F347196">
        <w:rPr>
          <w:rFonts w:ascii="Times New Roman" w:eastAsia="Times New Roman" w:hAnsi="Times New Roman" w:cs="Times New Roman"/>
        </w:rPr>
        <w:t xml:space="preserve">. </w:t>
      </w:r>
      <w:r w:rsidR="3AE2CB78" w:rsidRPr="1BC01FEC">
        <w:rPr>
          <w:rFonts w:eastAsiaTheme="minorEastAsia"/>
        </w:rPr>
        <w:t xml:space="preserve">Ensure the correct subscription </w:t>
      </w:r>
      <w:r w:rsidR="3C936878" w:rsidRPr="194CE440">
        <w:rPr>
          <w:rFonts w:eastAsiaTheme="minorEastAsia"/>
        </w:rPr>
        <w:t xml:space="preserve">is selected </w:t>
      </w:r>
      <w:r w:rsidR="3AE2CB78" w:rsidRPr="1BC01FEC">
        <w:rPr>
          <w:rFonts w:eastAsiaTheme="minorEastAsia"/>
        </w:rPr>
        <w:t xml:space="preserve">with </w:t>
      </w:r>
      <w:proofErr w:type="spellStart"/>
      <w:r w:rsidR="3AE2CB78" w:rsidRPr="47937A5E">
        <w:rPr>
          <w:rFonts w:ascii="Courier New" w:eastAsia="Courier New" w:hAnsi="Courier New" w:cs="Courier New"/>
          <w:sz w:val="20"/>
          <w:szCs w:val="20"/>
        </w:rPr>
        <w:t>az</w:t>
      </w:r>
      <w:proofErr w:type="spellEnd"/>
      <w:r w:rsidR="3AE2CB78" w:rsidRPr="47937A5E">
        <w:rPr>
          <w:rFonts w:ascii="Courier New" w:eastAsia="Courier New" w:hAnsi="Courier New" w:cs="Courier New"/>
          <w:sz w:val="20"/>
          <w:szCs w:val="20"/>
        </w:rPr>
        <w:t xml:space="preserve"> account set --subscription &lt;subscription-id&gt;</w:t>
      </w:r>
    </w:p>
    <w:p w14:paraId="49D6939B" w14:textId="03FEA4E3" w:rsidR="3AE2CB78" w:rsidRDefault="3AE2CB78" w:rsidP="7667ABBE">
      <w:pPr>
        <w:spacing w:before="240" w:after="240"/>
        <w:rPr>
          <w:rFonts w:eastAsiaTheme="minorEastAsia"/>
        </w:rPr>
      </w:pPr>
      <w:r w:rsidRPr="46E40F14">
        <w:rPr>
          <w:rFonts w:eastAsiaTheme="minorEastAsia"/>
        </w:rPr>
        <w:t xml:space="preserve">Install </w:t>
      </w:r>
      <w:hyperlink r:id="rId59">
        <w:proofErr w:type="spellStart"/>
        <w:r w:rsidRPr="46E40F14">
          <w:rPr>
            <w:rStyle w:val="Hyperlink"/>
            <w:rFonts w:eastAsiaTheme="minorEastAsia"/>
          </w:rPr>
          <w:t>kubelogin</w:t>
        </w:r>
        <w:proofErr w:type="spellEnd"/>
      </w:hyperlink>
      <w:r w:rsidR="4CDECD48" w:rsidRPr="46E40F14">
        <w:rPr>
          <w:rFonts w:eastAsiaTheme="minorEastAsia"/>
        </w:rPr>
        <w:t xml:space="preserve"> and r</w:t>
      </w:r>
      <w:r w:rsidRPr="46E40F14">
        <w:rPr>
          <w:rFonts w:eastAsiaTheme="minorEastAsia"/>
        </w:rPr>
        <w:t>un the following commands:</w:t>
      </w:r>
    </w:p>
    <w:p w14:paraId="53561326" w14:textId="54530FB5" w:rsidR="3AE2CB78" w:rsidRDefault="3AE2CB78" w:rsidP="18F5C136">
      <w:pPr>
        <w:spacing w:before="240" w:after="240"/>
        <w:rPr>
          <w:rFonts w:ascii="Courier New" w:eastAsia="Courier New" w:hAnsi="Courier New" w:cs="Courier New"/>
          <w:sz w:val="20"/>
          <w:szCs w:val="20"/>
        </w:rPr>
      </w:pPr>
      <w:proofErr w:type="spellStart"/>
      <w:r w:rsidRPr="7667ABBE">
        <w:rPr>
          <w:rFonts w:ascii="Courier New" w:eastAsia="Courier New" w:hAnsi="Courier New" w:cs="Courier New"/>
          <w:sz w:val="20"/>
          <w:szCs w:val="20"/>
        </w:rPr>
        <w:t>user@contoso</w:t>
      </w:r>
      <w:proofErr w:type="spellEnd"/>
      <w:r w:rsidRPr="7667ABBE">
        <w:rPr>
          <w:rFonts w:ascii="Courier New" w:eastAsia="Courier New" w:hAnsi="Courier New" w:cs="Courier New"/>
          <w:sz w:val="20"/>
          <w:szCs w:val="20"/>
        </w:rPr>
        <w:t xml:space="preserve"> ~ % </w:t>
      </w:r>
      <w:proofErr w:type="spellStart"/>
      <w:r w:rsidRPr="7667ABBE">
        <w:rPr>
          <w:rFonts w:ascii="Courier New" w:eastAsia="Courier New" w:hAnsi="Courier New" w:cs="Courier New"/>
          <w:sz w:val="20"/>
          <w:szCs w:val="20"/>
        </w:rPr>
        <w:t>az</w:t>
      </w:r>
      <w:proofErr w:type="spellEnd"/>
      <w:r w:rsidRPr="7667ABBE">
        <w:rPr>
          <w:rFonts w:ascii="Courier New" w:eastAsia="Courier New" w:hAnsi="Courier New" w:cs="Courier New"/>
          <w:sz w:val="20"/>
          <w:szCs w:val="20"/>
        </w:rPr>
        <w:t xml:space="preserve"> </w:t>
      </w:r>
      <w:proofErr w:type="spellStart"/>
      <w:r w:rsidRPr="7667ABBE">
        <w:rPr>
          <w:rFonts w:ascii="Courier New" w:eastAsia="Courier New" w:hAnsi="Courier New" w:cs="Courier New"/>
          <w:sz w:val="20"/>
          <w:szCs w:val="20"/>
        </w:rPr>
        <w:t>aks</w:t>
      </w:r>
      <w:proofErr w:type="spellEnd"/>
      <w:r w:rsidRPr="7667ABBE">
        <w:rPr>
          <w:rFonts w:ascii="Courier New" w:eastAsia="Courier New" w:hAnsi="Courier New" w:cs="Courier New"/>
          <w:sz w:val="20"/>
          <w:szCs w:val="20"/>
        </w:rPr>
        <w:t xml:space="preserve"> get-credentials --format azure --resource-group </w:t>
      </w:r>
      <w:proofErr w:type="spellStart"/>
      <w:r w:rsidRPr="7667ABBE">
        <w:rPr>
          <w:rFonts w:ascii="Courier New" w:eastAsia="Courier New" w:hAnsi="Courier New" w:cs="Courier New"/>
          <w:sz w:val="20"/>
          <w:szCs w:val="20"/>
        </w:rPr>
        <w:t>rg</w:t>
      </w:r>
      <w:r w:rsidR="3E140658" w:rsidRPr="18F5C136">
        <w:rPr>
          <w:rFonts w:ascii="Courier New" w:eastAsia="Courier New" w:hAnsi="Courier New" w:cs="Courier New"/>
          <w:sz w:val="20"/>
          <w:szCs w:val="20"/>
        </w:rPr>
        <w:t>_</w:t>
      </w:r>
      <w:r w:rsidRPr="7667ABBE">
        <w:rPr>
          <w:rFonts w:ascii="Courier New" w:eastAsia="Courier New" w:hAnsi="Courier New" w:cs="Courier New"/>
          <w:sz w:val="20"/>
          <w:szCs w:val="20"/>
        </w:rPr>
        <w:t>contoso</w:t>
      </w:r>
      <w:r w:rsidR="3E140658" w:rsidRPr="18F5C136">
        <w:rPr>
          <w:rFonts w:ascii="Courier New" w:eastAsia="Courier New" w:hAnsi="Courier New" w:cs="Courier New"/>
          <w:sz w:val="20"/>
          <w:szCs w:val="20"/>
        </w:rPr>
        <w:t>_omniverse</w:t>
      </w:r>
      <w:proofErr w:type="spellEnd"/>
      <w:r w:rsidRPr="7667ABBE">
        <w:rPr>
          <w:rFonts w:ascii="Courier New" w:eastAsia="Courier New" w:hAnsi="Courier New" w:cs="Courier New"/>
          <w:sz w:val="20"/>
          <w:szCs w:val="20"/>
        </w:rPr>
        <w:t xml:space="preserve"> --name </w:t>
      </w:r>
      <w:proofErr w:type="spellStart"/>
      <w:r w:rsidRPr="7667ABBE">
        <w:rPr>
          <w:rFonts w:ascii="Courier New" w:eastAsia="Courier New" w:hAnsi="Courier New" w:cs="Courier New"/>
          <w:sz w:val="20"/>
          <w:szCs w:val="20"/>
        </w:rPr>
        <w:t>aks-contoso</w:t>
      </w:r>
      <w:proofErr w:type="spellEnd"/>
    </w:p>
    <w:p w14:paraId="1FFC29D5" w14:textId="2874D212" w:rsidR="3AE2CB78" w:rsidRDefault="3AE2CB78">
      <w:r w:rsidRPr="3AA0F31B">
        <w:rPr>
          <w:rFonts w:ascii="Courier New" w:eastAsia="Courier New" w:hAnsi="Courier New" w:cs="Courier New"/>
          <w:sz w:val="20"/>
          <w:szCs w:val="20"/>
        </w:rPr>
        <w:t>Merged</w:t>
      </w:r>
      <w:r w:rsidRPr="7667ABBE">
        <w:rPr>
          <w:rFonts w:ascii="Courier New" w:eastAsia="Courier New" w:hAnsi="Courier New" w:cs="Courier New"/>
          <w:sz w:val="20"/>
          <w:szCs w:val="20"/>
        </w:rPr>
        <w:t xml:space="preserve"> "</w:t>
      </w:r>
      <w:proofErr w:type="spellStart"/>
      <w:r w:rsidRPr="7667ABBE">
        <w:rPr>
          <w:rFonts w:ascii="Courier New" w:eastAsia="Courier New" w:hAnsi="Courier New" w:cs="Courier New"/>
          <w:sz w:val="20"/>
          <w:szCs w:val="20"/>
        </w:rPr>
        <w:t>aks-contoso</w:t>
      </w:r>
      <w:proofErr w:type="spellEnd"/>
      <w:r w:rsidRPr="7667ABBE">
        <w:rPr>
          <w:rFonts w:ascii="Courier New" w:eastAsia="Courier New" w:hAnsi="Courier New" w:cs="Courier New"/>
          <w:sz w:val="20"/>
          <w:szCs w:val="20"/>
        </w:rPr>
        <w:t>" as current context in /Users/user/.</w:t>
      </w:r>
      <w:proofErr w:type="spellStart"/>
      <w:r w:rsidRPr="7667ABBE">
        <w:rPr>
          <w:rFonts w:ascii="Courier New" w:eastAsia="Courier New" w:hAnsi="Courier New" w:cs="Courier New"/>
          <w:sz w:val="20"/>
          <w:szCs w:val="20"/>
        </w:rPr>
        <w:t>kube</w:t>
      </w:r>
      <w:proofErr w:type="spellEnd"/>
      <w:r w:rsidRPr="7667ABBE">
        <w:rPr>
          <w:rFonts w:ascii="Courier New" w:eastAsia="Courier New" w:hAnsi="Courier New" w:cs="Courier New"/>
          <w:sz w:val="20"/>
          <w:szCs w:val="20"/>
        </w:rPr>
        <w:t>/</w:t>
      </w:r>
      <w:r w:rsidRPr="40070B6A">
        <w:rPr>
          <w:rFonts w:ascii="Courier New" w:eastAsia="Courier New" w:hAnsi="Courier New" w:cs="Courier New"/>
          <w:sz w:val="20"/>
          <w:szCs w:val="20"/>
        </w:rPr>
        <w:t>config</w:t>
      </w:r>
    </w:p>
    <w:p w14:paraId="79D65B88" w14:textId="5BE45CE6" w:rsidR="3AE2CB78" w:rsidRDefault="3AE2CB78">
      <w:proofErr w:type="spellStart"/>
      <w:r w:rsidRPr="40070B6A">
        <w:rPr>
          <w:rFonts w:ascii="Courier New" w:eastAsia="Courier New" w:hAnsi="Courier New" w:cs="Courier New"/>
          <w:sz w:val="20"/>
          <w:szCs w:val="20"/>
        </w:rPr>
        <w:t>user</w:t>
      </w:r>
      <w:r w:rsidRPr="7667ABBE">
        <w:rPr>
          <w:rFonts w:ascii="Courier New" w:eastAsia="Courier New" w:hAnsi="Courier New" w:cs="Courier New"/>
          <w:sz w:val="20"/>
          <w:szCs w:val="20"/>
        </w:rPr>
        <w:t>@contoso</w:t>
      </w:r>
      <w:proofErr w:type="spellEnd"/>
      <w:r w:rsidRPr="7667ABBE">
        <w:rPr>
          <w:rFonts w:ascii="Courier New" w:eastAsia="Courier New" w:hAnsi="Courier New" w:cs="Courier New"/>
          <w:sz w:val="20"/>
          <w:szCs w:val="20"/>
        </w:rPr>
        <w:t xml:space="preserve"> ~ % export KUBECONFIG=/Users/user/.</w:t>
      </w:r>
      <w:proofErr w:type="spellStart"/>
      <w:r w:rsidRPr="7667ABBE">
        <w:rPr>
          <w:rFonts w:ascii="Courier New" w:eastAsia="Courier New" w:hAnsi="Courier New" w:cs="Courier New"/>
          <w:sz w:val="20"/>
          <w:szCs w:val="20"/>
        </w:rPr>
        <w:t>kube</w:t>
      </w:r>
      <w:proofErr w:type="spellEnd"/>
      <w:r w:rsidRPr="7667ABBE">
        <w:rPr>
          <w:rFonts w:ascii="Courier New" w:eastAsia="Courier New" w:hAnsi="Courier New" w:cs="Courier New"/>
          <w:sz w:val="20"/>
          <w:szCs w:val="20"/>
        </w:rPr>
        <w:t>/</w:t>
      </w:r>
      <w:r w:rsidRPr="0CE6EE53">
        <w:rPr>
          <w:rFonts w:ascii="Courier New" w:eastAsia="Courier New" w:hAnsi="Courier New" w:cs="Courier New"/>
          <w:sz w:val="20"/>
          <w:szCs w:val="20"/>
        </w:rPr>
        <w:t>config</w:t>
      </w:r>
    </w:p>
    <w:p w14:paraId="10E12ACE" w14:textId="665087D8" w:rsidR="3AE2CB78" w:rsidRDefault="3AE2CB78">
      <w:pPr>
        <w:rPr>
          <w:rFonts w:ascii="Courier New" w:eastAsia="Courier New" w:hAnsi="Courier New" w:cs="Courier New"/>
          <w:sz w:val="20"/>
          <w:szCs w:val="20"/>
        </w:rPr>
      </w:pPr>
      <w:proofErr w:type="spellStart"/>
      <w:r w:rsidRPr="0CE6EE53">
        <w:rPr>
          <w:rFonts w:ascii="Courier New" w:eastAsia="Courier New" w:hAnsi="Courier New" w:cs="Courier New"/>
          <w:sz w:val="20"/>
          <w:szCs w:val="20"/>
        </w:rPr>
        <w:t>user</w:t>
      </w:r>
      <w:r w:rsidRPr="7667ABBE">
        <w:rPr>
          <w:rFonts w:ascii="Courier New" w:eastAsia="Courier New" w:hAnsi="Courier New" w:cs="Courier New"/>
          <w:sz w:val="20"/>
          <w:szCs w:val="20"/>
        </w:rPr>
        <w:t>@contoso</w:t>
      </w:r>
      <w:proofErr w:type="spellEnd"/>
      <w:r w:rsidRPr="7667ABBE">
        <w:rPr>
          <w:rFonts w:ascii="Courier New" w:eastAsia="Courier New" w:hAnsi="Courier New" w:cs="Courier New"/>
          <w:sz w:val="20"/>
          <w:szCs w:val="20"/>
        </w:rPr>
        <w:t xml:space="preserve"> ~ % </w:t>
      </w:r>
      <w:proofErr w:type="spellStart"/>
      <w:r w:rsidRPr="7667ABBE">
        <w:rPr>
          <w:rFonts w:ascii="Courier New" w:eastAsia="Courier New" w:hAnsi="Courier New" w:cs="Courier New"/>
          <w:sz w:val="20"/>
          <w:szCs w:val="20"/>
        </w:rPr>
        <w:t>kubelogin</w:t>
      </w:r>
      <w:proofErr w:type="spellEnd"/>
      <w:r w:rsidRPr="7667ABBE">
        <w:rPr>
          <w:rFonts w:ascii="Courier New" w:eastAsia="Courier New" w:hAnsi="Courier New" w:cs="Courier New"/>
          <w:sz w:val="20"/>
          <w:szCs w:val="20"/>
        </w:rPr>
        <w:t xml:space="preserve"> convert-</w:t>
      </w:r>
      <w:proofErr w:type="spellStart"/>
      <w:r w:rsidRPr="40070B6A">
        <w:rPr>
          <w:rFonts w:ascii="Courier New" w:eastAsia="Courier New" w:hAnsi="Courier New" w:cs="Courier New"/>
          <w:sz w:val="20"/>
          <w:szCs w:val="20"/>
        </w:rPr>
        <w:t>kubeconfig</w:t>
      </w:r>
      <w:proofErr w:type="spellEnd"/>
      <w:r w:rsidR="503B8C27" w:rsidRPr="154CBC61">
        <w:rPr>
          <w:rFonts w:ascii="Courier New" w:eastAsia="Courier New" w:hAnsi="Courier New" w:cs="Courier New"/>
          <w:sz w:val="20"/>
          <w:szCs w:val="20"/>
        </w:rPr>
        <w:t xml:space="preserve"> –l </w:t>
      </w:r>
      <w:proofErr w:type="spellStart"/>
      <w:r w:rsidR="503B8C27" w:rsidRPr="154CBC61">
        <w:rPr>
          <w:rFonts w:ascii="Courier New" w:eastAsia="Courier New" w:hAnsi="Courier New" w:cs="Courier New"/>
          <w:sz w:val="20"/>
          <w:szCs w:val="20"/>
        </w:rPr>
        <w:t>azurecli</w:t>
      </w:r>
      <w:proofErr w:type="spellEnd"/>
    </w:p>
    <w:p w14:paraId="2153CD09" w14:textId="4DC8E7DC" w:rsidR="3AE2CB78" w:rsidRDefault="3AE2CB78">
      <w:proofErr w:type="spellStart"/>
      <w:r w:rsidRPr="40070B6A">
        <w:rPr>
          <w:rFonts w:ascii="Courier New" w:eastAsia="Courier New" w:hAnsi="Courier New" w:cs="Courier New"/>
          <w:sz w:val="20"/>
          <w:szCs w:val="20"/>
        </w:rPr>
        <w:t>user</w:t>
      </w:r>
      <w:r w:rsidRPr="7667ABBE">
        <w:rPr>
          <w:rFonts w:ascii="Courier New" w:eastAsia="Courier New" w:hAnsi="Courier New" w:cs="Courier New"/>
          <w:sz w:val="20"/>
          <w:szCs w:val="20"/>
        </w:rPr>
        <w:t>@contoso</w:t>
      </w:r>
      <w:proofErr w:type="spellEnd"/>
      <w:r w:rsidRPr="7667ABBE">
        <w:rPr>
          <w:rFonts w:ascii="Courier New" w:eastAsia="Courier New" w:hAnsi="Courier New" w:cs="Courier New"/>
          <w:sz w:val="20"/>
          <w:szCs w:val="20"/>
        </w:rPr>
        <w:t xml:space="preserve"> ~ % </w:t>
      </w:r>
      <w:proofErr w:type="spellStart"/>
      <w:r w:rsidRPr="7667ABBE">
        <w:rPr>
          <w:rFonts w:ascii="Courier New" w:eastAsia="Courier New" w:hAnsi="Courier New" w:cs="Courier New"/>
          <w:sz w:val="20"/>
          <w:szCs w:val="20"/>
        </w:rPr>
        <w:t>kubectl</w:t>
      </w:r>
      <w:proofErr w:type="spellEnd"/>
      <w:r w:rsidRPr="7667ABBE">
        <w:rPr>
          <w:rFonts w:ascii="Courier New" w:eastAsia="Courier New" w:hAnsi="Courier New" w:cs="Courier New"/>
          <w:sz w:val="20"/>
          <w:szCs w:val="20"/>
        </w:rPr>
        <w:t xml:space="preserve"> get </w:t>
      </w:r>
      <w:r w:rsidRPr="3AA0F31B">
        <w:rPr>
          <w:rFonts w:ascii="Courier New" w:eastAsia="Courier New" w:hAnsi="Courier New" w:cs="Courier New"/>
          <w:sz w:val="20"/>
          <w:szCs w:val="20"/>
        </w:rPr>
        <w:t>nodes</w:t>
      </w:r>
    </w:p>
    <w:p w14:paraId="43B60C03" w14:textId="18AB0E5E" w:rsidR="3AE2CB78" w:rsidRDefault="3AE2CB78">
      <w:r w:rsidRPr="3AA0F31B">
        <w:rPr>
          <w:rFonts w:ascii="Courier New" w:eastAsia="Courier New" w:hAnsi="Courier New" w:cs="Courier New"/>
          <w:sz w:val="20"/>
          <w:szCs w:val="20"/>
        </w:rPr>
        <w:t>To</w:t>
      </w:r>
      <w:r w:rsidRPr="7667ABBE">
        <w:rPr>
          <w:rFonts w:ascii="Courier New" w:eastAsia="Courier New" w:hAnsi="Courier New" w:cs="Courier New"/>
          <w:sz w:val="20"/>
          <w:szCs w:val="20"/>
        </w:rPr>
        <w:t xml:space="preserve"> sign in, use a web browser to open the page </w:t>
      </w:r>
      <w:hyperlink r:id="rId60">
        <w:r w:rsidRPr="7667ABBE">
          <w:rPr>
            <w:rStyle w:val="Hyperlink"/>
            <w:rFonts w:ascii="Courier New" w:eastAsia="Courier New" w:hAnsi="Courier New" w:cs="Courier New"/>
            <w:sz w:val="20"/>
            <w:szCs w:val="20"/>
          </w:rPr>
          <w:t>https://microsoft.com/devicelogin</w:t>
        </w:r>
      </w:hyperlink>
      <w:r w:rsidRPr="7667ABBE">
        <w:rPr>
          <w:rFonts w:ascii="Courier New" w:eastAsia="Courier New" w:hAnsi="Courier New" w:cs="Courier New"/>
          <w:sz w:val="20"/>
          <w:szCs w:val="20"/>
        </w:rPr>
        <w:t xml:space="preserve"> and enter the code BV2FPJZ5E to authenticate.</w:t>
      </w:r>
    </w:p>
    <w:p w14:paraId="71977361" w14:textId="52DC370F" w:rsidR="3AE2CB78" w:rsidRDefault="3AE2CB78">
      <w:r w:rsidRPr="7667ABBE">
        <w:rPr>
          <w:rFonts w:ascii="Courier New" w:eastAsia="Courier New" w:hAnsi="Courier New" w:cs="Courier New"/>
          <w:sz w:val="20"/>
          <w:szCs w:val="20"/>
        </w:rPr>
        <w:t>No resources found in default namespace.</w:t>
      </w:r>
    </w:p>
    <w:p w14:paraId="44FE3F41" w14:textId="7BAB6563" w:rsidR="3AE2CB78" w:rsidRDefault="3AE2CB78">
      <w:proofErr w:type="spellStart"/>
      <w:r w:rsidRPr="7667ABBE">
        <w:rPr>
          <w:rFonts w:ascii="Courier New" w:eastAsia="Courier New" w:hAnsi="Courier New" w:cs="Courier New"/>
          <w:sz w:val="20"/>
          <w:szCs w:val="20"/>
        </w:rPr>
        <w:t>user@contoso</w:t>
      </w:r>
      <w:proofErr w:type="spellEnd"/>
      <w:r w:rsidRPr="7667ABBE">
        <w:rPr>
          <w:rFonts w:ascii="Courier New" w:eastAsia="Courier New" w:hAnsi="Courier New" w:cs="Courier New"/>
          <w:sz w:val="20"/>
          <w:szCs w:val="20"/>
        </w:rPr>
        <w:t xml:space="preserve"> ~ % </w:t>
      </w:r>
      <w:proofErr w:type="spellStart"/>
      <w:r w:rsidRPr="7667ABBE">
        <w:rPr>
          <w:rFonts w:ascii="Courier New" w:eastAsia="Courier New" w:hAnsi="Courier New" w:cs="Courier New"/>
          <w:sz w:val="20"/>
          <w:szCs w:val="20"/>
        </w:rPr>
        <w:t>kubectl</w:t>
      </w:r>
      <w:proofErr w:type="spellEnd"/>
      <w:r w:rsidRPr="7667ABBE">
        <w:rPr>
          <w:rFonts w:ascii="Courier New" w:eastAsia="Courier New" w:hAnsi="Courier New" w:cs="Courier New"/>
          <w:sz w:val="20"/>
          <w:szCs w:val="20"/>
        </w:rPr>
        <w:t xml:space="preserve"> get </w:t>
      </w:r>
      <w:r w:rsidRPr="17C87343">
        <w:rPr>
          <w:rFonts w:ascii="Courier New" w:eastAsia="Courier New" w:hAnsi="Courier New" w:cs="Courier New"/>
          <w:sz w:val="20"/>
          <w:szCs w:val="20"/>
        </w:rPr>
        <w:t>nodes</w:t>
      </w:r>
    </w:p>
    <w:p w14:paraId="5D320CF5" w14:textId="1299BAA2" w:rsidR="3AE2CB78" w:rsidRDefault="3AE2CB78" w:rsidP="7667ABBE">
      <w:pPr>
        <w:spacing w:before="240" w:after="240"/>
        <w:rPr>
          <w:rFonts w:eastAsiaTheme="minorEastAsia"/>
        </w:rPr>
      </w:pPr>
      <w:r w:rsidRPr="2A2F25B6">
        <w:rPr>
          <w:rFonts w:eastAsiaTheme="minorEastAsia"/>
        </w:rPr>
        <w:t>Check that the nodes you created appear.</w:t>
      </w:r>
    </w:p>
    <w:p w14:paraId="1CE627AC" w14:textId="2088047F" w:rsidR="7667ABBE" w:rsidRDefault="7667ABBE" w:rsidP="7667ABBE">
      <w:pPr>
        <w:pStyle w:val="BodyText"/>
      </w:pPr>
    </w:p>
    <w:p w14:paraId="65D3BB59" w14:textId="77777777" w:rsidR="00A068D4" w:rsidRPr="00AA73D0" w:rsidRDefault="00A068D4" w:rsidP="00AA73D0">
      <w:pPr>
        <w:pStyle w:val="BodyText"/>
      </w:pPr>
    </w:p>
    <w:p w14:paraId="76514155" w14:textId="77777777" w:rsidR="00265164" w:rsidRDefault="00265164" w:rsidP="00826C17">
      <w:pPr>
        <w:pStyle w:val="BodyText"/>
      </w:pPr>
    </w:p>
    <w:p w14:paraId="40897901" w14:textId="77777777" w:rsidR="00E00313" w:rsidRPr="00826C17" w:rsidRDefault="00E00313" w:rsidP="00826C17">
      <w:pPr>
        <w:pStyle w:val="BodyText"/>
      </w:pPr>
    </w:p>
    <w:p w14:paraId="6C236279" w14:textId="77777777" w:rsidR="00975650" w:rsidRDefault="00975650">
      <w:pPr>
        <w:rPr>
          <w:rFonts w:eastAsiaTheme="majorEastAsia" w:cstheme="majorBidi"/>
          <w:color w:val="0F4761" w:themeColor="accent1" w:themeShade="BF"/>
          <w:sz w:val="28"/>
          <w:szCs w:val="28"/>
        </w:rPr>
      </w:pPr>
      <w:bookmarkStart w:id="81" w:name="_Toc2028260613"/>
      <w:r>
        <w:br w:type="page"/>
      </w:r>
    </w:p>
    <w:p w14:paraId="6772D203" w14:textId="35FE2328" w:rsidR="009321CE" w:rsidRDefault="179F8AA9" w:rsidP="34540535">
      <w:pPr>
        <w:pStyle w:val="Heading3"/>
      </w:pPr>
      <w:bookmarkStart w:id="82" w:name="_Toc182123720"/>
      <w:r>
        <w:t>API Management (APIM) Service</w:t>
      </w:r>
      <w:bookmarkEnd w:id="81"/>
      <w:bookmarkEnd w:id="82"/>
    </w:p>
    <w:p w14:paraId="6C7849E8" w14:textId="4245E495" w:rsidR="00931575" w:rsidRDefault="296BC69E" w:rsidP="34540535">
      <w:pPr>
        <w:pStyle w:val="Heading4"/>
      </w:pPr>
      <w:bookmarkStart w:id="83" w:name="_Toc669191393"/>
      <w:bookmarkStart w:id="84" w:name="_Toc182123721"/>
      <w:r>
        <w:t>Create APIM Service</w:t>
      </w:r>
      <w:bookmarkEnd w:id="83"/>
      <w:bookmarkEnd w:id="84"/>
    </w:p>
    <w:p w14:paraId="37515C82" w14:textId="30FD2A1C" w:rsidR="00975650" w:rsidRPr="00975650" w:rsidRDefault="00975650" w:rsidP="00975650">
      <w:pPr>
        <w:pStyle w:val="BodyText"/>
      </w:pPr>
      <w:r>
        <w:t xml:space="preserve">To </w:t>
      </w:r>
      <w:bookmarkStart w:id="85" w:name="_Int_2SBQe5V5"/>
      <w:r>
        <w:t>provision</w:t>
      </w:r>
      <w:bookmarkEnd w:id="85"/>
      <w:r>
        <w:t xml:space="preserve"> </w:t>
      </w:r>
      <w:r w:rsidR="7BEA1899">
        <w:t xml:space="preserve">the </w:t>
      </w:r>
      <w:r w:rsidR="00DA0C6C">
        <w:t xml:space="preserve">API Management </w:t>
      </w:r>
      <w:r w:rsidR="005173A9">
        <w:t>(APIM)</w:t>
      </w:r>
      <w:r w:rsidR="00AB2C6D">
        <w:t xml:space="preserve"> service</w:t>
      </w:r>
      <w:r>
        <w:t>, start by search</w:t>
      </w:r>
      <w:r w:rsidR="008F5CC4">
        <w:t>ing for “API Management”</w:t>
      </w:r>
      <w:r w:rsidR="00933AB2">
        <w:t xml:space="preserve"> </w:t>
      </w:r>
      <w:r>
        <w:t>in the Azure Portal top search box</w:t>
      </w:r>
      <w:r w:rsidR="00933AB2">
        <w:t xml:space="preserve"> and select “API Management Services”</w:t>
      </w:r>
      <w:r w:rsidR="00A44479">
        <w:t xml:space="preserve"> option from the </w:t>
      </w:r>
      <w:r w:rsidR="00952B7E">
        <w:t>result list</w:t>
      </w:r>
      <w:r w:rsidR="004C138E">
        <w:t xml:space="preserve"> to navigate to </w:t>
      </w:r>
      <w:r w:rsidR="00505BDD">
        <w:t>“API Management Services” screen</w:t>
      </w:r>
      <w:r w:rsidR="00952B7E">
        <w:t>.</w:t>
      </w:r>
      <w:r>
        <w:t xml:space="preserve"> </w:t>
      </w:r>
      <w:r w:rsidR="00C40A1F">
        <w:t>Click</w:t>
      </w:r>
      <w:r>
        <w:t xml:space="preserve"> </w:t>
      </w:r>
      <w:r w:rsidR="00614F2B">
        <w:t>“+</w:t>
      </w:r>
      <w:r w:rsidR="00E50F8E">
        <w:t xml:space="preserve"> Create”</w:t>
      </w:r>
      <w:r w:rsidR="00DB4E3A">
        <w:t xml:space="preserve"> on the </w:t>
      </w:r>
      <w:r w:rsidR="00725170">
        <w:t>“API Management Services” screen</w:t>
      </w:r>
      <w:r w:rsidR="0091453E">
        <w:t xml:space="preserve"> to navigate to </w:t>
      </w:r>
      <w:r w:rsidR="00B73B80">
        <w:t>“</w:t>
      </w:r>
      <w:r>
        <w:t xml:space="preserve">Create </w:t>
      </w:r>
      <w:r w:rsidR="00B73B80">
        <w:t>API Management service”</w:t>
      </w:r>
      <w:r w:rsidR="00C550D6">
        <w:t xml:space="preserve"> screen. </w:t>
      </w:r>
      <w:r w:rsidR="00D11B0C">
        <w:t>Populate</w:t>
      </w:r>
      <w:r>
        <w:t xml:space="preserve"> </w:t>
      </w:r>
      <w:r w:rsidR="00D07B72">
        <w:t xml:space="preserve">“Basics” </w:t>
      </w:r>
      <w:r w:rsidR="00A74682">
        <w:t>tab</w:t>
      </w:r>
      <w:r>
        <w:t xml:space="preserve"> </w:t>
      </w:r>
      <w:r w:rsidR="00EA06A6">
        <w:t xml:space="preserve">with </w:t>
      </w:r>
      <w:r w:rsidR="00CD46ED">
        <w:t xml:space="preserve">information </w:t>
      </w:r>
      <w:r w:rsidR="00CC3FB1">
        <w:t>as shown in the</w:t>
      </w:r>
      <w:r>
        <w:t xml:space="preserve"> screenshot. Please do </w:t>
      </w:r>
      <w:r w:rsidRPr="0F64793F">
        <w:rPr>
          <w:b/>
          <w:bCs/>
        </w:rPr>
        <w:t>NOT</w:t>
      </w:r>
      <w:r>
        <w:t xml:space="preserve"> click “Review + Create” yet, as we need </w:t>
      </w:r>
      <w:r w:rsidR="00820B73">
        <w:t xml:space="preserve">configure a virtual network for the </w:t>
      </w:r>
      <w:r w:rsidR="00A74682">
        <w:t>service in the “Virtual Network” tab</w:t>
      </w:r>
      <w:r w:rsidR="00820B73">
        <w:t>.</w:t>
      </w:r>
    </w:p>
    <w:p w14:paraId="30907A8B" w14:textId="77777777" w:rsidR="00827638" w:rsidRPr="00827638" w:rsidRDefault="00827638" w:rsidP="00827638">
      <w:pPr>
        <w:pStyle w:val="BodyText"/>
      </w:pPr>
    </w:p>
    <w:p w14:paraId="461996BA" w14:textId="424C6699" w:rsidR="00AF2E04" w:rsidRDefault="00BF3A75" w:rsidP="00BF3A75">
      <w:pPr>
        <w:pStyle w:val="BodyText"/>
      </w:pPr>
      <w:commentRangeStart w:id="86"/>
      <w:commentRangeEnd w:id="86"/>
      <w:r>
        <w:rPr>
          <w:rStyle w:val="CommentReference"/>
        </w:rPr>
        <w:commentReference w:id="86"/>
      </w:r>
      <w:r w:rsidR="00607226" w:rsidRPr="007A1C33">
        <w:rPr>
          <w:noProof/>
        </w:rPr>
        <w:drawing>
          <wp:inline distT="0" distB="0" distL="0" distR="0" wp14:anchorId="0808DC2B" wp14:editId="56F31644">
            <wp:extent cx="4552950" cy="5439498"/>
            <wp:effectExtent l="0" t="0" r="0" b="0"/>
            <wp:docPr id="1731340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40028" name="Picture 1" descr="A screenshot of a computer&#10;&#10;Description automatically generated"/>
                    <pic:cNvPicPr/>
                  </pic:nvPicPr>
                  <pic:blipFill>
                    <a:blip r:embed="rId61"/>
                    <a:stretch>
                      <a:fillRect/>
                    </a:stretch>
                  </pic:blipFill>
                  <pic:spPr>
                    <a:xfrm>
                      <a:off x="0" y="0"/>
                      <a:ext cx="4567927" cy="5457391"/>
                    </a:xfrm>
                    <a:prstGeom prst="rect">
                      <a:avLst/>
                    </a:prstGeom>
                  </pic:spPr>
                </pic:pic>
              </a:graphicData>
            </a:graphic>
          </wp:inline>
        </w:drawing>
      </w:r>
    </w:p>
    <w:p w14:paraId="5CFA31FB" w14:textId="5B0E13C7" w:rsidR="00BF3A75" w:rsidRPr="00BF3A75" w:rsidRDefault="009F7763" w:rsidP="00BF3A75">
      <w:pPr>
        <w:pStyle w:val="BodyText"/>
      </w:pPr>
      <w:r>
        <w:t xml:space="preserve">On the virtual network tab, </w:t>
      </w:r>
      <w:r w:rsidR="00F867F6">
        <w:t xml:space="preserve">select </w:t>
      </w:r>
      <w:r w:rsidR="00E43F42">
        <w:t>Connecti</w:t>
      </w:r>
      <w:r w:rsidR="003A5F21">
        <w:t>vity type, Virtual network</w:t>
      </w:r>
      <w:r w:rsidR="00110081">
        <w:t xml:space="preserve"> </w:t>
      </w:r>
      <w:r w:rsidR="00CD46ED">
        <w:t xml:space="preserve">and subnet </w:t>
      </w:r>
      <w:r w:rsidR="00370AB5">
        <w:t xml:space="preserve">options as shown in the </w:t>
      </w:r>
      <w:r w:rsidR="00B92CA1">
        <w:t xml:space="preserve">example screenshot below.  </w:t>
      </w:r>
      <w:r w:rsidR="00BF3A75" w:rsidRPr="00BF3A75">
        <w:br/>
      </w:r>
    </w:p>
    <w:p w14:paraId="1F4A9207" w14:textId="10FFE573" w:rsidR="008F4170" w:rsidRPr="008F4170" w:rsidRDefault="008F4170" w:rsidP="008F4170">
      <w:pPr>
        <w:pStyle w:val="BodyText"/>
      </w:pPr>
      <w:commentRangeStart w:id="87"/>
      <w:commentRangeEnd w:id="87"/>
      <w:r>
        <w:rPr>
          <w:rStyle w:val="CommentReference"/>
        </w:rPr>
        <w:commentReference w:id="87"/>
      </w:r>
      <w:r w:rsidR="00F347E3" w:rsidRPr="000445CA">
        <w:rPr>
          <w:noProof/>
        </w:rPr>
        <w:drawing>
          <wp:inline distT="0" distB="0" distL="0" distR="0" wp14:anchorId="44121FF4" wp14:editId="0660AFCE">
            <wp:extent cx="5251926" cy="6429375"/>
            <wp:effectExtent l="0" t="0" r="0" b="0"/>
            <wp:docPr id="1642053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3564" name="Picture 1" descr="A screenshot of a computer&#10;&#10;Description automatically generated"/>
                    <pic:cNvPicPr/>
                  </pic:nvPicPr>
                  <pic:blipFill>
                    <a:blip r:embed="rId62"/>
                    <a:stretch>
                      <a:fillRect/>
                    </a:stretch>
                  </pic:blipFill>
                  <pic:spPr>
                    <a:xfrm>
                      <a:off x="0" y="0"/>
                      <a:ext cx="5260322" cy="6439653"/>
                    </a:xfrm>
                    <a:prstGeom prst="rect">
                      <a:avLst/>
                    </a:prstGeom>
                  </pic:spPr>
                </pic:pic>
              </a:graphicData>
            </a:graphic>
          </wp:inline>
        </w:drawing>
      </w:r>
      <w:r>
        <w:br/>
      </w:r>
    </w:p>
    <w:p w14:paraId="1B0E476C" w14:textId="32F6B3B4" w:rsidR="65A1DCAC" w:rsidRDefault="65A1DCAC" w:rsidP="65A1DCAC">
      <w:pPr>
        <w:pStyle w:val="Heading4"/>
      </w:pPr>
    </w:p>
    <w:p w14:paraId="2C6FDD27" w14:textId="712E4C74" w:rsidR="00626120" w:rsidRPr="00626120" w:rsidRDefault="00626120" w:rsidP="00364EFE">
      <w:pPr>
        <w:pStyle w:val="Heading4"/>
      </w:pPr>
    </w:p>
    <w:p w14:paraId="4274C183" w14:textId="497EB2CA" w:rsidR="00626120" w:rsidRPr="00626120" w:rsidRDefault="7E9EE3CE" w:rsidP="34540535">
      <w:pPr>
        <w:pStyle w:val="Heading4"/>
      </w:pPr>
      <w:bookmarkStart w:id="88" w:name="_Toc1934740199"/>
      <w:bookmarkStart w:id="89" w:name="_Toc182123722"/>
      <w:r>
        <w:t>Configure Custom Domain</w:t>
      </w:r>
      <w:r w:rsidR="04BCAF2C">
        <w:t xml:space="preserve"> and </w:t>
      </w:r>
      <w:r w:rsidR="2CCEE3C7">
        <w:t>Private DNS Zone</w:t>
      </w:r>
      <w:bookmarkEnd w:id="88"/>
      <w:bookmarkEnd w:id="89"/>
    </w:p>
    <w:p w14:paraId="429A41F4" w14:textId="3D58F125" w:rsidR="150F36BB" w:rsidRDefault="150F36BB" w:rsidP="006E328D">
      <w:pPr>
        <w:pStyle w:val="ListParagraph"/>
        <w:numPr>
          <w:ilvl w:val="0"/>
          <w:numId w:val="23"/>
        </w:numPr>
        <w:spacing w:after="0"/>
        <w:rPr>
          <w:rFonts w:eastAsiaTheme="minorEastAsia"/>
        </w:rPr>
      </w:pPr>
      <w:r w:rsidRPr="6D55A7D1">
        <w:rPr>
          <w:rFonts w:eastAsiaTheme="minorEastAsia"/>
        </w:rPr>
        <w:t xml:space="preserve">Once deployed, add a custom domain: </w:t>
      </w:r>
    </w:p>
    <w:p w14:paraId="2E3199C6" w14:textId="4DEC26E5" w:rsidR="150F36BB" w:rsidRDefault="150F36BB" w:rsidP="006E328D">
      <w:pPr>
        <w:pStyle w:val="ListParagraph"/>
        <w:numPr>
          <w:ilvl w:val="1"/>
          <w:numId w:val="23"/>
        </w:numPr>
        <w:spacing w:after="0"/>
        <w:rPr>
          <w:rFonts w:ascii="Courier New" w:eastAsia="Courier New" w:hAnsi="Courier New" w:cs="Courier New"/>
          <w:sz w:val="20"/>
          <w:szCs w:val="20"/>
        </w:rPr>
      </w:pPr>
      <w:r w:rsidRPr="6D55A7D1">
        <w:rPr>
          <w:rFonts w:eastAsiaTheme="minorEastAsia"/>
        </w:rPr>
        <w:t xml:space="preserve">Select </w:t>
      </w:r>
      <w:r w:rsidRPr="5CE00AEB">
        <w:rPr>
          <w:rFonts w:ascii="Courier New" w:eastAsia="Courier New" w:hAnsi="Courier New" w:cs="Courier New"/>
          <w:sz w:val="20"/>
          <w:szCs w:val="20"/>
        </w:rPr>
        <w:t>Custom Domains</w:t>
      </w:r>
      <w:r w:rsidRPr="6D55A7D1">
        <w:rPr>
          <w:rFonts w:eastAsiaTheme="minorEastAsia"/>
        </w:rPr>
        <w:t xml:space="preserve"> under </w:t>
      </w:r>
      <w:r w:rsidRPr="5CE00AEB">
        <w:rPr>
          <w:rFonts w:ascii="Courier New" w:eastAsia="Courier New" w:hAnsi="Courier New" w:cs="Courier New"/>
          <w:sz w:val="20"/>
          <w:szCs w:val="20"/>
        </w:rPr>
        <w:t>Deployment and Infrastructure</w:t>
      </w:r>
    </w:p>
    <w:p w14:paraId="708F8599" w14:textId="7CD943CF" w:rsidR="328A599E" w:rsidRDefault="1D7FF1D2" w:rsidP="3DE49518">
      <w:pPr>
        <w:spacing w:after="0"/>
        <w:ind w:left="1440"/>
      </w:pPr>
      <w:r>
        <w:rPr>
          <w:noProof/>
        </w:rPr>
        <w:drawing>
          <wp:inline distT="0" distB="0" distL="0" distR="0" wp14:anchorId="473C260D" wp14:editId="45FE1409">
            <wp:extent cx="2809875" cy="5943600"/>
            <wp:effectExtent l="0" t="0" r="0" b="0"/>
            <wp:docPr id="1056537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37109" name=""/>
                    <pic:cNvPicPr/>
                  </pic:nvPicPr>
                  <pic:blipFill>
                    <a:blip r:embed="rId63">
                      <a:extLst>
                        <a:ext uri="{28A0092B-C50C-407E-A947-70E740481C1C}">
                          <a14:useLocalDpi xmlns:a14="http://schemas.microsoft.com/office/drawing/2010/main" val="0"/>
                        </a:ext>
                      </a:extLst>
                    </a:blip>
                    <a:stretch>
                      <a:fillRect/>
                    </a:stretch>
                  </pic:blipFill>
                  <pic:spPr>
                    <a:xfrm>
                      <a:off x="0" y="0"/>
                      <a:ext cx="2809875" cy="5943600"/>
                    </a:xfrm>
                    <a:prstGeom prst="rect">
                      <a:avLst/>
                    </a:prstGeom>
                  </pic:spPr>
                </pic:pic>
              </a:graphicData>
            </a:graphic>
          </wp:inline>
        </w:drawing>
      </w:r>
    </w:p>
    <w:p w14:paraId="7E8D0BB9" w14:textId="59829BC8" w:rsidR="150F36BB" w:rsidRDefault="150F36BB" w:rsidP="006E328D">
      <w:pPr>
        <w:pStyle w:val="ListParagraph"/>
        <w:numPr>
          <w:ilvl w:val="1"/>
          <w:numId w:val="23"/>
        </w:numPr>
        <w:spacing w:after="0"/>
        <w:rPr>
          <w:rFonts w:eastAsiaTheme="minorEastAsia"/>
        </w:rPr>
      </w:pPr>
      <w:r w:rsidRPr="6D55A7D1">
        <w:rPr>
          <w:rFonts w:eastAsiaTheme="minorEastAsia"/>
        </w:rPr>
        <w:t xml:space="preserve">Add a new custom domain for the gateway: </w:t>
      </w:r>
    </w:p>
    <w:p w14:paraId="0F961487" w14:textId="55A4E33B" w:rsidR="150F36BB" w:rsidRDefault="150F36BB" w:rsidP="006E328D">
      <w:pPr>
        <w:pStyle w:val="ListParagraph"/>
        <w:numPr>
          <w:ilvl w:val="2"/>
          <w:numId w:val="23"/>
        </w:numPr>
        <w:spacing w:after="0"/>
        <w:rPr>
          <w:rFonts w:ascii="Courier New" w:eastAsia="Courier New" w:hAnsi="Courier New" w:cs="Courier New"/>
          <w:sz w:val="20"/>
          <w:szCs w:val="20"/>
        </w:rPr>
      </w:pPr>
      <w:r w:rsidRPr="6D55A7D1">
        <w:rPr>
          <w:rFonts w:eastAsiaTheme="minorEastAsia"/>
          <w:b/>
        </w:rPr>
        <w:t>Type</w:t>
      </w:r>
      <w:r w:rsidRPr="6D55A7D1">
        <w:rPr>
          <w:rFonts w:eastAsiaTheme="minorEastAsia"/>
        </w:rPr>
        <w:t xml:space="preserve">: </w:t>
      </w:r>
      <w:r w:rsidRPr="45B58EA4">
        <w:rPr>
          <w:rFonts w:ascii="Courier New" w:eastAsia="Courier New" w:hAnsi="Courier New" w:cs="Courier New"/>
          <w:sz w:val="20"/>
          <w:szCs w:val="20"/>
        </w:rPr>
        <w:t>Gateway</w:t>
      </w:r>
    </w:p>
    <w:p w14:paraId="3F501D30" w14:textId="7730B138" w:rsidR="150F36BB" w:rsidRDefault="150F36BB" w:rsidP="006E328D">
      <w:pPr>
        <w:pStyle w:val="ListParagraph"/>
        <w:numPr>
          <w:ilvl w:val="2"/>
          <w:numId w:val="23"/>
        </w:numPr>
        <w:spacing w:after="0"/>
        <w:rPr>
          <w:rFonts w:ascii="Courier New" w:eastAsia="Courier New" w:hAnsi="Courier New" w:cs="Courier New"/>
          <w:sz w:val="20"/>
          <w:szCs w:val="20"/>
        </w:rPr>
      </w:pPr>
      <w:r w:rsidRPr="6D55A7D1">
        <w:rPr>
          <w:rFonts w:eastAsiaTheme="minorEastAsia"/>
          <w:b/>
        </w:rPr>
        <w:t>Hostname</w:t>
      </w:r>
      <w:r w:rsidRPr="6D55A7D1">
        <w:rPr>
          <w:rFonts w:eastAsiaTheme="minorEastAsia"/>
        </w:rPr>
        <w:t xml:space="preserve">: </w:t>
      </w:r>
      <w:hyperlink r:id="rId64">
        <w:r w:rsidRPr="7887100D">
          <w:rPr>
            <w:rStyle w:val="Hyperlink"/>
            <w:rFonts w:ascii="Courier New" w:eastAsia="Courier New" w:hAnsi="Courier New" w:cs="Courier New"/>
            <w:color w:val="0000FF"/>
            <w:sz w:val="20"/>
            <w:szCs w:val="20"/>
            <w:u w:val="single"/>
          </w:rPr>
          <w:t>apim-gw.contoso-</w:t>
        </w:r>
        <w:r w:rsidR="64439F45" w:rsidRPr="154CBC61">
          <w:rPr>
            <w:rStyle w:val="Hyperlink"/>
            <w:rFonts w:ascii="Courier New" w:eastAsia="Courier New" w:hAnsi="Courier New" w:cs="Courier New"/>
            <w:color w:val="0000FF"/>
            <w:sz w:val="20"/>
            <w:szCs w:val="20"/>
            <w:u w:val="single"/>
          </w:rPr>
          <w:t>ov-</w:t>
        </w:r>
        <w:r w:rsidR="7597262C" w:rsidRPr="7A0FBC31">
          <w:rPr>
            <w:rStyle w:val="Hyperlink"/>
            <w:rFonts w:ascii="Courier New" w:eastAsia="Courier New" w:hAnsi="Courier New" w:cs="Courier New"/>
            <w:color w:val="0000FF"/>
            <w:sz w:val="20"/>
            <w:szCs w:val="20"/>
            <w:u w:val="single"/>
          </w:rPr>
          <w:t>kitappstreaming</w:t>
        </w:r>
        <w:r w:rsidRPr="7887100D">
          <w:rPr>
            <w:rStyle w:val="Hyperlink"/>
            <w:rFonts w:ascii="Courier New" w:eastAsia="Courier New" w:hAnsi="Courier New" w:cs="Courier New"/>
            <w:color w:val="0000FF"/>
            <w:sz w:val="20"/>
            <w:szCs w:val="20"/>
            <w:u w:val="single"/>
          </w:rPr>
          <w:t>.net</w:t>
        </w:r>
      </w:hyperlink>
      <w:r w:rsidRPr="6D55A7D1">
        <w:rPr>
          <w:rFonts w:eastAsiaTheme="minorEastAsia"/>
        </w:rPr>
        <w:t xml:space="preserve">← This should be </w:t>
      </w:r>
      <w:proofErr w:type="spellStart"/>
      <w:r w:rsidRPr="6EBBED7F">
        <w:rPr>
          <w:rFonts w:ascii="Courier New" w:eastAsia="Courier New" w:hAnsi="Courier New" w:cs="Courier New"/>
          <w:sz w:val="20"/>
          <w:szCs w:val="20"/>
        </w:rPr>
        <w:t>apim-gw</w:t>
      </w:r>
      <w:proofErr w:type="spellEnd"/>
      <w:r w:rsidRPr="6EBBED7F">
        <w:rPr>
          <w:rFonts w:ascii="Courier New" w:eastAsia="Courier New" w:hAnsi="Courier New" w:cs="Courier New"/>
          <w:sz w:val="20"/>
          <w:szCs w:val="20"/>
        </w:rPr>
        <w:t>.&lt;your private DNS&gt;</w:t>
      </w:r>
    </w:p>
    <w:p w14:paraId="09B871D7" w14:textId="17BF4881" w:rsidR="150F36BB" w:rsidRDefault="150F36BB" w:rsidP="006E328D">
      <w:pPr>
        <w:pStyle w:val="ListParagraph"/>
        <w:numPr>
          <w:ilvl w:val="2"/>
          <w:numId w:val="23"/>
        </w:numPr>
        <w:spacing w:after="0"/>
        <w:rPr>
          <w:rFonts w:ascii="Courier New" w:eastAsia="Courier New" w:hAnsi="Courier New" w:cs="Courier New"/>
          <w:sz w:val="20"/>
          <w:szCs w:val="20"/>
        </w:rPr>
      </w:pPr>
      <w:r w:rsidRPr="6D55A7D1">
        <w:rPr>
          <w:rFonts w:eastAsiaTheme="minorEastAsia"/>
          <w:b/>
        </w:rPr>
        <w:t>Certificate</w:t>
      </w:r>
      <w:r w:rsidRPr="6D55A7D1">
        <w:rPr>
          <w:rFonts w:eastAsiaTheme="minorEastAsia"/>
        </w:rPr>
        <w:t xml:space="preserve">: </w:t>
      </w:r>
      <w:r w:rsidRPr="45780401">
        <w:rPr>
          <w:rFonts w:ascii="Courier New" w:eastAsia="Courier New" w:hAnsi="Courier New" w:cs="Courier New"/>
          <w:sz w:val="20"/>
          <w:szCs w:val="20"/>
        </w:rPr>
        <w:t>Custom</w:t>
      </w:r>
    </w:p>
    <w:p w14:paraId="652B17E8" w14:textId="77501D7B" w:rsidR="150F36BB" w:rsidRDefault="150F36BB" w:rsidP="006E328D">
      <w:pPr>
        <w:pStyle w:val="ListParagraph"/>
        <w:numPr>
          <w:ilvl w:val="2"/>
          <w:numId w:val="23"/>
        </w:numPr>
        <w:spacing w:after="0"/>
        <w:rPr>
          <w:rFonts w:eastAsiaTheme="minorEastAsia"/>
        </w:rPr>
      </w:pPr>
      <w:r w:rsidRPr="6D55A7D1">
        <w:rPr>
          <w:rFonts w:eastAsiaTheme="minorEastAsia"/>
          <w:b/>
        </w:rPr>
        <w:t>Certificate file</w:t>
      </w:r>
      <w:r w:rsidRPr="6D55A7D1">
        <w:rPr>
          <w:rFonts w:eastAsiaTheme="minorEastAsia"/>
        </w:rPr>
        <w:t xml:space="preserve">: </w:t>
      </w:r>
      <w:proofErr w:type="spellStart"/>
      <w:r w:rsidR="00F577D4" w:rsidRPr="377BBA9D">
        <w:rPr>
          <w:rFonts w:ascii="Courier New" w:eastAsia="Courier New" w:hAnsi="Courier New" w:cs="Courier New"/>
          <w:sz w:val="20"/>
          <w:szCs w:val="20"/>
        </w:rPr>
        <w:t>contoso-</w:t>
      </w:r>
      <w:r w:rsidR="00F577D4"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00F577D4" w:rsidRPr="377BBA9D">
        <w:rPr>
          <w:rFonts w:ascii="Courier New" w:eastAsia="Courier New" w:hAnsi="Courier New" w:cs="Courier New"/>
          <w:sz w:val="20"/>
          <w:szCs w:val="20"/>
        </w:rPr>
        <w:t>-ssl.pfx</w:t>
      </w:r>
      <w:proofErr w:type="spellEnd"/>
      <w:r w:rsidR="00F577D4" w:rsidRPr="137FD61E">
        <w:rPr>
          <w:rFonts w:eastAsiaTheme="minorEastAsia"/>
        </w:rPr>
        <w:t xml:space="preserve"> </w:t>
      </w:r>
      <w:r w:rsidR="00F577D4">
        <w:rPr>
          <w:rFonts w:eastAsiaTheme="minorEastAsia"/>
        </w:rPr>
        <w:t xml:space="preserve"> </w:t>
      </w:r>
      <w:r w:rsidR="795E063A" w:rsidRPr="137FD61E">
        <w:rPr>
          <w:rFonts w:eastAsiaTheme="minorEastAsia"/>
        </w:rPr>
        <w:t>←</w:t>
      </w:r>
      <w:r w:rsidR="795E063A" w:rsidRPr="24CF95DC">
        <w:rPr>
          <w:rFonts w:eastAsiaTheme="minorEastAsia"/>
        </w:rPr>
        <w:t xml:space="preserve"> This </w:t>
      </w:r>
      <w:r w:rsidR="00D277A4">
        <w:rPr>
          <w:rFonts w:eastAsiaTheme="minorEastAsia"/>
        </w:rPr>
        <w:t xml:space="preserve">is the self-signed </w:t>
      </w:r>
      <w:r w:rsidR="009A6515">
        <w:rPr>
          <w:rFonts w:eastAsiaTheme="minorEastAsia"/>
        </w:rPr>
        <w:t xml:space="preserve">certificate that was created </w:t>
      </w:r>
      <w:r w:rsidR="00595DEC">
        <w:rPr>
          <w:rFonts w:eastAsiaTheme="minorEastAsia"/>
        </w:rPr>
        <w:t>previously</w:t>
      </w:r>
    </w:p>
    <w:p w14:paraId="12D710B6" w14:textId="304AF023" w:rsidR="150F36BB" w:rsidRDefault="150F36BB" w:rsidP="006E328D">
      <w:pPr>
        <w:pStyle w:val="ListParagraph"/>
        <w:numPr>
          <w:ilvl w:val="2"/>
          <w:numId w:val="23"/>
        </w:numPr>
        <w:spacing w:after="0"/>
        <w:rPr>
          <w:rFonts w:eastAsiaTheme="minorEastAsia"/>
          <w:sz w:val="20"/>
          <w:szCs w:val="20"/>
        </w:rPr>
      </w:pPr>
      <w:r w:rsidRPr="59E7420A">
        <w:rPr>
          <w:rFonts w:eastAsiaTheme="minorEastAsia"/>
          <w:b/>
        </w:rPr>
        <w:t>Check</w:t>
      </w:r>
      <w:r w:rsidRPr="6D55A7D1">
        <w:rPr>
          <w:rFonts w:eastAsiaTheme="minorEastAsia"/>
        </w:rPr>
        <w:t xml:space="preserve"> </w:t>
      </w:r>
      <w:r w:rsidRPr="465F3998">
        <w:rPr>
          <w:rFonts w:ascii="Courier New" w:eastAsia="Courier New" w:hAnsi="Courier New" w:cs="Courier New"/>
          <w:sz w:val="20"/>
          <w:szCs w:val="20"/>
        </w:rPr>
        <w:t>Default SSL binding</w:t>
      </w:r>
    </w:p>
    <w:p w14:paraId="3CFC6065" w14:textId="2044535D" w:rsidR="30ABC252" w:rsidRDefault="30ABC252" w:rsidP="30ABC252">
      <w:pPr>
        <w:pStyle w:val="ListParagraph"/>
        <w:spacing w:after="0"/>
        <w:ind w:left="2160"/>
        <w:rPr>
          <w:rFonts w:eastAsiaTheme="minorEastAsia"/>
          <w:sz w:val="20"/>
          <w:szCs w:val="20"/>
        </w:rPr>
      </w:pPr>
    </w:p>
    <w:p w14:paraId="54BCB97A" w14:textId="5DA40AAC" w:rsidR="6A0D7CF8" w:rsidRDefault="00F01D24" w:rsidP="30ABC252">
      <w:pPr>
        <w:spacing w:after="0"/>
        <w:ind w:left="2160"/>
      </w:pPr>
      <w:r w:rsidRPr="00F01D24">
        <w:rPr>
          <w:noProof/>
        </w:rPr>
        <w:drawing>
          <wp:inline distT="0" distB="0" distL="0" distR="0" wp14:anchorId="793A476A" wp14:editId="04EB8410">
            <wp:extent cx="2348838" cy="3537654"/>
            <wp:effectExtent l="0" t="0" r="0" b="0"/>
            <wp:docPr id="1940718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18524" name="Picture 1" descr="A screenshot of a computer&#10;&#10;Description automatically generated"/>
                    <pic:cNvPicPr/>
                  </pic:nvPicPr>
                  <pic:blipFill>
                    <a:blip r:embed="rId65"/>
                    <a:stretch>
                      <a:fillRect/>
                    </a:stretch>
                  </pic:blipFill>
                  <pic:spPr>
                    <a:xfrm>
                      <a:off x="0" y="0"/>
                      <a:ext cx="2382105" cy="3587758"/>
                    </a:xfrm>
                    <a:prstGeom prst="rect">
                      <a:avLst/>
                    </a:prstGeom>
                  </pic:spPr>
                </pic:pic>
              </a:graphicData>
            </a:graphic>
          </wp:inline>
        </w:drawing>
      </w:r>
    </w:p>
    <w:p w14:paraId="15D5E6A7" w14:textId="6701BE60" w:rsidR="150F36BB" w:rsidRDefault="150F36BB" w:rsidP="006E328D">
      <w:pPr>
        <w:pStyle w:val="ListParagraph"/>
        <w:numPr>
          <w:ilvl w:val="1"/>
          <w:numId w:val="23"/>
        </w:numPr>
        <w:spacing w:after="0"/>
        <w:rPr>
          <w:rFonts w:eastAsiaTheme="minorEastAsia"/>
        </w:rPr>
      </w:pPr>
      <w:r w:rsidRPr="6D55A7D1">
        <w:rPr>
          <w:rFonts w:eastAsiaTheme="minorEastAsia"/>
        </w:rPr>
        <w:t xml:space="preserve">Add a new custom domain for the management gateway: </w:t>
      </w:r>
    </w:p>
    <w:p w14:paraId="19639420" w14:textId="74F1F7BC" w:rsidR="150F36BB" w:rsidRDefault="150F36BB" w:rsidP="006E328D">
      <w:pPr>
        <w:pStyle w:val="ListParagraph"/>
        <w:numPr>
          <w:ilvl w:val="2"/>
          <w:numId w:val="23"/>
        </w:numPr>
        <w:spacing w:after="0"/>
        <w:rPr>
          <w:rFonts w:ascii="Courier New" w:eastAsia="Courier New" w:hAnsi="Courier New" w:cs="Courier New"/>
          <w:sz w:val="20"/>
          <w:szCs w:val="20"/>
        </w:rPr>
      </w:pPr>
      <w:r w:rsidRPr="6D55A7D1">
        <w:rPr>
          <w:rFonts w:eastAsiaTheme="minorEastAsia"/>
          <w:b/>
        </w:rPr>
        <w:t>Type</w:t>
      </w:r>
      <w:r w:rsidRPr="6D55A7D1">
        <w:rPr>
          <w:rFonts w:eastAsiaTheme="minorEastAsia"/>
        </w:rPr>
        <w:t xml:space="preserve">: </w:t>
      </w:r>
      <w:r w:rsidRPr="25BFAF14">
        <w:rPr>
          <w:rFonts w:ascii="Courier New" w:eastAsia="Courier New" w:hAnsi="Courier New" w:cs="Courier New"/>
          <w:sz w:val="20"/>
          <w:szCs w:val="20"/>
        </w:rPr>
        <w:t>Management</w:t>
      </w:r>
    </w:p>
    <w:p w14:paraId="6203C1F0" w14:textId="70E9F689" w:rsidR="150F36BB" w:rsidRDefault="150F36BB" w:rsidP="006E328D">
      <w:pPr>
        <w:pStyle w:val="ListParagraph"/>
        <w:numPr>
          <w:ilvl w:val="2"/>
          <w:numId w:val="23"/>
        </w:numPr>
        <w:spacing w:after="0"/>
        <w:rPr>
          <w:rFonts w:ascii="Courier New" w:eastAsia="Courier New" w:hAnsi="Courier New" w:cs="Courier New"/>
          <w:sz w:val="20"/>
          <w:szCs w:val="20"/>
        </w:rPr>
      </w:pPr>
      <w:r w:rsidRPr="6D55A7D1">
        <w:rPr>
          <w:rFonts w:eastAsiaTheme="minorEastAsia"/>
          <w:b/>
        </w:rPr>
        <w:t>Hostname</w:t>
      </w:r>
      <w:r w:rsidRPr="6D55A7D1">
        <w:rPr>
          <w:rFonts w:eastAsiaTheme="minorEastAsia"/>
        </w:rPr>
        <w:t xml:space="preserve">: </w:t>
      </w:r>
      <w:hyperlink r:id="rId66">
        <w:r w:rsidRPr="36887B4C">
          <w:rPr>
            <w:rStyle w:val="Hyperlink"/>
            <w:rFonts w:ascii="Courier New" w:eastAsia="Courier New" w:hAnsi="Courier New" w:cs="Courier New"/>
            <w:color w:val="0000FF"/>
            <w:sz w:val="20"/>
            <w:szCs w:val="20"/>
            <w:u w:val="single"/>
          </w:rPr>
          <w:t>apim-mgmt.contoso-</w:t>
        </w:r>
        <w:r w:rsidR="64439F45" w:rsidRPr="154CBC61">
          <w:rPr>
            <w:rStyle w:val="Hyperlink"/>
            <w:rFonts w:ascii="Courier New" w:eastAsia="Courier New" w:hAnsi="Courier New" w:cs="Courier New"/>
            <w:color w:val="0000FF"/>
            <w:sz w:val="20"/>
            <w:szCs w:val="20"/>
            <w:u w:val="single"/>
          </w:rPr>
          <w:t>ov-</w:t>
        </w:r>
        <w:r w:rsidR="7597262C" w:rsidRPr="7A0FBC31">
          <w:rPr>
            <w:rStyle w:val="Hyperlink"/>
            <w:rFonts w:ascii="Courier New" w:eastAsia="Courier New" w:hAnsi="Courier New" w:cs="Courier New"/>
            <w:color w:val="0000FF"/>
            <w:sz w:val="20"/>
            <w:szCs w:val="20"/>
            <w:u w:val="single"/>
          </w:rPr>
          <w:t>kitappstreaming</w:t>
        </w:r>
        <w:r w:rsidRPr="36887B4C">
          <w:rPr>
            <w:rStyle w:val="Hyperlink"/>
            <w:rFonts w:ascii="Courier New" w:eastAsia="Courier New" w:hAnsi="Courier New" w:cs="Courier New"/>
            <w:color w:val="0000FF"/>
            <w:sz w:val="20"/>
            <w:szCs w:val="20"/>
            <w:u w:val="single"/>
          </w:rPr>
          <w:t>.net</w:t>
        </w:r>
      </w:hyperlink>
      <w:r w:rsidRPr="36887B4C">
        <w:rPr>
          <w:rFonts w:ascii="Courier New" w:eastAsia="Courier New" w:hAnsi="Courier New" w:cs="Courier New"/>
          <w:sz w:val="20"/>
          <w:szCs w:val="20"/>
        </w:rPr>
        <w:t xml:space="preserve"> </w:t>
      </w:r>
      <w:r w:rsidRPr="6D55A7D1">
        <w:rPr>
          <w:rFonts w:eastAsiaTheme="minorEastAsia"/>
        </w:rPr>
        <w:t xml:space="preserve">← This should be </w:t>
      </w:r>
      <w:proofErr w:type="spellStart"/>
      <w:r w:rsidRPr="78DB21D7">
        <w:rPr>
          <w:rFonts w:ascii="Courier New" w:eastAsia="Courier New" w:hAnsi="Courier New" w:cs="Courier New"/>
          <w:sz w:val="20"/>
          <w:szCs w:val="20"/>
        </w:rPr>
        <w:t>apim</w:t>
      </w:r>
      <w:proofErr w:type="spellEnd"/>
      <w:r w:rsidRPr="78DB21D7">
        <w:rPr>
          <w:rFonts w:ascii="Courier New" w:eastAsia="Courier New" w:hAnsi="Courier New" w:cs="Courier New"/>
          <w:sz w:val="20"/>
          <w:szCs w:val="20"/>
        </w:rPr>
        <w:t>-mgmt.&lt;your private DNS&gt;</w:t>
      </w:r>
    </w:p>
    <w:p w14:paraId="1471D297" w14:textId="32393C80" w:rsidR="150F36BB" w:rsidRDefault="150F36BB" w:rsidP="006E328D">
      <w:pPr>
        <w:pStyle w:val="ListParagraph"/>
        <w:numPr>
          <w:ilvl w:val="2"/>
          <w:numId w:val="23"/>
        </w:numPr>
        <w:spacing w:after="0"/>
        <w:rPr>
          <w:rFonts w:eastAsiaTheme="minorEastAsia"/>
          <w:sz w:val="20"/>
          <w:szCs w:val="20"/>
        </w:rPr>
      </w:pPr>
      <w:r w:rsidRPr="6D55A7D1">
        <w:rPr>
          <w:rFonts w:eastAsiaTheme="minorEastAsia"/>
          <w:b/>
        </w:rPr>
        <w:t>Certificate</w:t>
      </w:r>
      <w:r w:rsidRPr="6D55A7D1">
        <w:rPr>
          <w:rFonts w:eastAsiaTheme="minorEastAsia"/>
        </w:rPr>
        <w:t xml:space="preserve">: </w:t>
      </w:r>
      <w:r w:rsidRPr="2ACCD591">
        <w:rPr>
          <w:rFonts w:ascii="Courier New" w:eastAsia="Courier New" w:hAnsi="Courier New" w:cs="Courier New"/>
          <w:sz w:val="20"/>
          <w:szCs w:val="20"/>
        </w:rPr>
        <w:t>Custom</w:t>
      </w:r>
    </w:p>
    <w:p w14:paraId="3953A97B" w14:textId="5D1EE9DA" w:rsidR="150F36BB" w:rsidRDefault="150F36BB" w:rsidP="006E328D">
      <w:pPr>
        <w:pStyle w:val="ListParagraph"/>
        <w:numPr>
          <w:ilvl w:val="2"/>
          <w:numId w:val="23"/>
        </w:numPr>
        <w:spacing w:after="0"/>
        <w:rPr>
          <w:rFonts w:eastAsiaTheme="minorEastAsia"/>
        </w:rPr>
      </w:pPr>
      <w:r w:rsidRPr="6D55A7D1">
        <w:rPr>
          <w:rFonts w:eastAsiaTheme="minorEastAsia"/>
          <w:b/>
        </w:rPr>
        <w:t>Certificate file</w:t>
      </w:r>
      <w:r w:rsidRPr="6D55A7D1">
        <w:rPr>
          <w:rFonts w:eastAsiaTheme="minorEastAsia"/>
        </w:rPr>
        <w:t xml:space="preserve">: </w:t>
      </w:r>
      <w:proofErr w:type="spellStart"/>
      <w:r w:rsidR="0003249B" w:rsidRPr="0003249B">
        <w:rPr>
          <w:rFonts w:ascii="Courier New" w:eastAsia="Courier New" w:hAnsi="Courier New" w:cs="Courier New"/>
          <w:sz w:val="20"/>
          <w:szCs w:val="20"/>
        </w:rPr>
        <w:t>contoso</w:t>
      </w:r>
      <w:r w:rsidR="0003249B">
        <w:rPr>
          <w:rFonts w:eastAsiaTheme="minorEastAsia"/>
        </w:rPr>
        <w:t>-</w:t>
      </w:r>
      <w:r w:rsidR="09487A19" w:rsidRPr="62CD910C">
        <w:rPr>
          <w:rFonts w:ascii="Courier New" w:eastAsia="Courier New" w:hAnsi="Courier New" w:cs="Courier New"/>
          <w:sz w:val="20"/>
          <w:szCs w:val="20"/>
        </w:rPr>
        <w:t>ov-kitappstreaming</w:t>
      </w:r>
      <w:r w:rsidRPr="2ACCD591">
        <w:rPr>
          <w:rFonts w:ascii="Courier New" w:eastAsia="Courier New" w:hAnsi="Courier New" w:cs="Courier New"/>
          <w:sz w:val="20"/>
          <w:szCs w:val="20"/>
        </w:rPr>
        <w:t>-ssl.pfx</w:t>
      </w:r>
      <w:proofErr w:type="spellEnd"/>
      <w:r w:rsidR="44DDB97A" w:rsidRPr="7EE98FCF">
        <w:rPr>
          <w:rFonts w:ascii="Courier New" w:eastAsia="Courier New" w:hAnsi="Courier New" w:cs="Courier New"/>
          <w:sz w:val="20"/>
          <w:szCs w:val="20"/>
        </w:rPr>
        <w:t xml:space="preserve"> </w:t>
      </w:r>
      <w:r w:rsidR="44DDB97A" w:rsidRPr="4EF42AAD">
        <w:rPr>
          <w:rFonts w:eastAsiaTheme="minorEastAsia"/>
        </w:rPr>
        <w:t>← This should be what the SSL certificate file was named previously.</w:t>
      </w:r>
    </w:p>
    <w:p w14:paraId="54D1A2D9" w14:textId="730A01E4" w:rsidR="150F36BB" w:rsidRDefault="150F36BB" w:rsidP="68BEEFB7">
      <w:pPr>
        <w:spacing w:after="0"/>
        <w:ind w:left="2160"/>
      </w:pPr>
    </w:p>
    <w:p w14:paraId="100E4D96" w14:textId="1DC643A6" w:rsidR="150F36BB" w:rsidRDefault="000E58E0" w:rsidP="11EBA56E">
      <w:pPr>
        <w:spacing w:after="0"/>
        <w:ind w:left="1440"/>
        <w:rPr>
          <w:rFonts w:ascii="Courier New" w:eastAsia="Courier New" w:hAnsi="Courier New" w:cs="Courier New"/>
          <w:sz w:val="20"/>
          <w:szCs w:val="20"/>
        </w:rPr>
      </w:pPr>
      <w:r w:rsidRPr="000E58E0">
        <w:rPr>
          <w:rFonts w:ascii="Courier New" w:eastAsia="Courier New" w:hAnsi="Courier New" w:cs="Courier New"/>
          <w:noProof/>
          <w:sz w:val="20"/>
          <w:szCs w:val="20"/>
        </w:rPr>
        <w:drawing>
          <wp:inline distT="0" distB="0" distL="0" distR="0" wp14:anchorId="5A1E0C6C" wp14:editId="2131B4AD">
            <wp:extent cx="3535632" cy="2136489"/>
            <wp:effectExtent l="0" t="0" r="0" b="0"/>
            <wp:docPr id="89615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5710" name="Picture 1" descr="A screenshot of a computer&#10;&#10;Description automatically generated"/>
                    <pic:cNvPicPr/>
                  </pic:nvPicPr>
                  <pic:blipFill>
                    <a:blip r:embed="rId67"/>
                    <a:stretch>
                      <a:fillRect/>
                    </a:stretch>
                  </pic:blipFill>
                  <pic:spPr>
                    <a:xfrm>
                      <a:off x="0" y="0"/>
                      <a:ext cx="3554136" cy="2147671"/>
                    </a:xfrm>
                    <a:prstGeom prst="rect">
                      <a:avLst/>
                    </a:prstGeom>
                  </pic:spPr>
                </pic:pic>
              </a:graphicData>
            </a:graphic>
          </wp:inline>
        </w:drawing>
      </w:r>
    </w:p>
    <w:p w14:paraId="17FBF417" w14:textId="12A803DE" w:rsidR="009321CE" w:rsidRDefault="150F36BB" w:rsidP="3603A406">
      <w:pPr>
        <w:spacing w:before="240" w:after="240"/>
        <w:ind w:left="720"/>
        <w:rPr>
          <w:rFonts w:eastAsiaTheme="minorEastAsia"/>
        </w:rPr>
      </w:pPr>
      <w:r w:rsidRPr="6D55A7D1">
        <w:rPr>
          <w:rFonts w:eastAsiaTheme="minorEastAsia"/>
          <w:i/>
        </w:rPr>
        <w:t>Note</w:t>
      </w:r>
      <w:r w:rsidRPr="6D55A7D1">
        <w:rPr>
          <w:rFonts w:eastAsiaTheme="minorEastAsia"/>
        </w:rPr>
        <w:t>: These settings can take up to an hour to apply</w:t>
      </w:r>
    </w:p>
    <w:p w14:paraId="12FF1966" w14:textId="5C287224" w:rsidR="009321CE" w:rsidRDefault="04CFFEA1" w:rsidP="006E328D">
      <w:pPr>
        <w:pStyle w:val="ListParagraph"/>
        <w:numPr>
          <w:ilvl w:val="0"/>
          <w:numId w:val="23"/>
        </w:numPr>
        <w:spacing w:after="0"/>
        <w:rPr>
          <w:rFonts w:eastAsiaTheme="minorEastAsia"/>
        </w:rPr>
      </w:pPr>
      <w:r w:rsidRPr="4D6F88FD">
        <w:rPr>
          <w:rFonts w:eastAsiaTheme="minorEastAsia"/>
        </w:rPr>
        <w:t>Add DNS records to private DNS zone</w:t>
      </w:r>
      <w:r w:rsidRPr="2ED131B3">
        <w:rPr>
          <w:rFonts w:eastAsiaTheme="minorEastAsia"/>
        </w:rPr>
        <w:t>:</w:t>
      </w:r>
      <w:r w:rsidRPr="4D6F88FD">
        <w:rPr>
          <w:rFonts w:eastAsiaTheme="minorEastAsia"/>
        </w:rPr>
        <w:t xml:space="preserve"> </w:t>
      </w:r>
    </w:p>
    <w:p w14:paraId="34D84579" w14:textId="4081E77A" w:rsidR="009321CE" w:rsidRDefault="04CFFEA1" w:rsidP="006E328D">
      <w:pPr>
        <w:pStyle w:val="ListParagraph"/>
        <w:numPr>
          <w:ilvl w:val="1"/>
          <w:numId w:val="27"/>
        </w:numPr>
        <w:spacing w:after="0"/>
        <w:rPr>
          <w:rFonts w:eastAsiaTheme="minorEastAsia"/>
        </w:rPr>
      </w:pPr>
      <w:r w:rsidRPr="4D6F88FD">
        <w:rPr>
          <w:rFonts w:eastAsiaTheme="minorEastAsia"/>
        </w:rPr>
        <w:t xml:space="preserve">Add two </w:t>
      </w:r>
      <w:r w:rsidR="3B132704" w:rsidRPr="1EEE8413">
        <w:rPr>
          <w:rFonts w:eastAsiaTheme="minorEastAsia"/>
          <w:b/>
        </w:rPr>
        <w:t xml:space="preserve">A </w:t>
      </w:r>
      <w:r w:rsidRPr="1EEE8413">
        <w:rPr>
          <w:rFonts w:eastAsiaTheme="minorEastAsia"/>
          <w:b/>
        </w:rPr>
        <w:t>records</w:t>
      </w:r>
      <w:r w:rsidRPr="4D6F88FD">
        <w:rPr>
          <w:rFonts w:eastAsiaTheme="minorEastAsia"/>
        </w:rPr>
        <w:t xml:space="preserve"> for </w:t>
      </w:r>
      <w:proofErr w:type="spellStart"/>
      <w:r w:rsidRPr="26319794">
        <w:rPr>
          <w:rFonts w:ascii="Courier New" w:eastAsia="Courier New" w:hAnsi="Courier New" w:cs="Courier New"/>
          <w:sz w:val="20"/>
          <w:szCs w:val="20"/>
        </w:rPr>
        <w:t>apim-gw</w:t>
      </w:r>
      <w:proofErr w:type="spellEnd"/>
      <w:r w:rsidRPr="26319794">
        <w:rPr>
          <w:rFonts w:ascii="Courier New" w:eastAsia="Courier New" w:hAnsi="Courier New" w:cs="Courier New"/>
          <w:sz w:val="20"/>
          <w:szCs w:val="20"/>
        </w:rPr>
        <w:t xml:space="preserve"> </w:t>
      </w:r>
      <w:r w:rsidRPr="4D6F88FD">
        <w:rPr>
          <w:rFonts w:eastAsiaTheme="minorEastAsia"/>
        </w:rPr>
        <w:t xml:space="preserve">and </w:t>
      </w:r>
      <w:proofErr w:type="spellStart"/>
      <w:r w:rsidRPr="2AA31B97">
        <w:rPr>
          <w:rFonts w:ascii="Courier New" w:eastAsia="Courier New" w:hAnsi="Courier New" w:cs="Courier New"/>
          <w:sz w:val="20"/>
          <w:szCs w:val="20"/>
        </w:rPr>
        <w:t>apim-mgmt</w:t>
      </w:r>
      <w:proofErr w:type="spellEnd"/>
      <w:r w:rsidRPr="4D6F88FD">
        <w:rPr>
          <w:rFonts w:eastAsiaTheme="minorEastAsia"/>
        </w:rPr>
        <w:t xml:space="preserve"> to previously created private DNS zone pointing to private IP of the APIM instance created </w:t>
      </w:r>
      <w:r w:rsidR="32523D74" w:rsidRPr="660223FE">
        <w:rPr>
          <w:rFonts w:eastAsiaTheme="minorEastAsia"/>
        </w:rPr>
        <w:t>previously</w:t>
      </w:r>
      <w:r w:rsidRPr="2980B7F0">
        <w:rPr>
          <w:rFonts w:eastAsiaTheme="minorEastAsia"/>
        </w:rPr>
        <w:t>.</w:t>
      </w:r>
    </w:p>
    <w:p w14:paraId="5A02BB53" w14:textId="22CAD6DA" w:rsidR="009321CE" w:rsidRDefault="179F8AA9" w:rsidP="009321CE">
      <w:pPr>
        <w:pStyle w:val="Heading3"/>
      </w:pPr>
      <w:bookmarkStart w:id="90" w:name="_Toc734527861"/>
      <w:bookmarkStart w:id="91" w:name="_Toc182123723"/>
      <w:r>
        <w:t>Application Gateway Service</w:t>
      </w:r>
      <w:r w:rsidR="3791FD77">
        <w:t xml:space="preserve"> with Web Application Firewall (WAF)</w:t>
      </w:r>
      <w:bookmarkEnd w:id="90"/>
      <w:bookmarkEnd w:id="91"/>
    </w:p>
    <w:p w14:paraId="04BBFC68" w14:textId="266D6777" w:rsidR="004457E7" w:rsidRPr="00975650" w:rsidRDefault="004457E7" w:rsidP="004457E7">
      <w:pPr>
        <w:pStyle w:val="BodyText"/>
      </w:pPr>
      <w:r>
        <w:t xml:space="preserve">To provision </w:t>
      </w:r>
      <w:r w:rsidR="1050AC0D">
        <w:t xml:space="preserve">the </w:t>
      </w:r>
      <w:r>
        <w:t>Application Gateway service, start by searching for “Application Gateway” in the Azure Portal top search box and select “</w:t>
      </w:r>
      <w:r w:rsidR="0026582B">
        <w:t>Application Gateway</w:t>
      </w:r>
      <w:r w:rsidR="008B1778">
        <w:t>s</w:t>
      </w:r>
      <w:r>
        <w:t>” option from the result list</w:t>
      </w:r>
      <w:r w:rsidR="003E14C6">
        <w:t xml:space="preserve"> to navigate to “</w:t>
      </w:r>
      <w:r w:rsidR="00D9640A">
        <w:t>Load Balancing | Application Gateway</w:t>
      </w:r>
      <w:r w:rsidR="003E14C6">
        <w:t xml:space="preserve">” </w:t>
      </w:r>
      <w:r w:rsidR="004608DB">
        <w:t>screen</w:t>
      </w:r>
      <w:r w:rsidR="00DE37A4">
        <w:t xml:space="preserve">. </w:t>
      </w:r>
      <w:r>
        <w:t xml:space="preserve"> Click </w:t>
      </w:r>
      <w:r w:rsidR="00A2045B">
        <w:t xml:space="preserve">on </w:t>
      </w:r>
      <w:r>
        <w:t xml:space="preserve">“+ Create” </w:t>
      </w:r>
      <w:r w:rsidR="00A2045B">
        <w:t>button</w:t>
      </w:r>
      <w:r w:rsidR="006412DD">
        <w:t xml:space="preserve"> on this screen and navigate to</w:t>
      </w:r>
      <w:r>
        <w:t xml:space="preserve"> the “Create </w:t>
      </w:r>
      <w:r w:rsidR="004D58FF">
        <w:t>application gateway</w:t>
      </w:r>
      <w:r>
        <w:t>”</w:t>
      </w:r>
      <w:r w:rsidR="006412DD">
        <w:t xml:space="preserve"> screen</w:t>
      </w:r>
      <w:r w:rsidR="004074D9">
        <w:t>. Provide</w:t>
      </w:r>
      <w:r w:rsidR="00CE73D5">
        <w:t xml:space="preserve"> information in</w:t>
      </w:r>
      <w:r>
        <w:t xml:space="preserve"> the “Basics” tab as shown in the screenshot example of a filled form. Please do </w:t>
      </w:r>
      <w:r w:rsidRPr="0F64793F">
        <w:rPr>
          <w:b/>
          <w:bCs/>
        </w:rPr>
        <w:t>NOT</w:t>
      </w:r>
      <w:r>
        <w:t xml:space="preserve"> click “Review + Create” yet, as we need configure </w:t>
      </w:r>
      <w:r w:rsidR="00004DD7">
        <w:t xml:space="preserve">“Frontends”, “Backends”, and </w:t>
      </w:r>
      <w:r w:rsidR="0005744D">
        <w:t xml:space="preserve">“Configuration” tabs </w:t>
      </w:r>
      <w:r w:rsidR="00471979">
        <w:t>in the subsequent steps.</w:t>
      </w:r>
    </w:p>
    <w:p w14:paraId="2B56C3BE" w14:textId="568AF001" w:rsidR="6D9F6F36" w:rsidRDefault="6D9F6F36" w:rsidP="55CA6713">
      <w:pPr>
        <w:rPr>
          <w:b/>
        </w:rPr>
      </w:pPr>
      <w:r w:rsidRPr="780C0CA4">
        <w:rPr>
          <w:b/>
        </w:rPr>
        <w:t>Basics</w:t>
      </w:r>
    </w:p>
    <w:p w14:paraId="3D759938" w14:textId="70974A02" w:rsidR="6D9F6F36" w:rsidRDefault="6D9F6F36" w:rsidP="006E328D">
      <w:pPr>
        <w:pStyle w:val="ListParagraph"/>
        <w:numPr>
          <w:ilvl w:val="0"/>
          <w:numId w:val="24"/>
        </w:numPr>
      </w:pPr>
      <w:r w:rsidRPr="780C0CA4">
        <w:rPr>
          <w:b/>
        </w:rPr>
        <w:t>Tier</w:t>
      </w:r>
      <w:r w:rsidRPr="72AF32F1">
        <w:rPr>
          <w:b/>
        </w:rPr>
        <w:t xml:space="preserve">: </w:t>
      </w:r>
      <w:r w:rsidRPr="234D771B">
        <w:t>WAFv2</w:t>
      </w:r>
    </w:p>
    <w:p w14:paraId="1241BCD8" w14:textId="17ABD1E6" w:rsidR="6D9F6F36" w:rsidRDefault="6D9F6F36" w:rsidP="006E328D">
      <w:pPr>
        <w:pStyle w:val="ListParagraph"/>
        <w:numPr>
          <w:ilvl w:val="0"/>
          <w:numId w:val="24"/>
        </w:numPr>
      </w:pPr>
      <w:r w:rsidRPr="780C0CA4">
        <w:rPr>
          <w:b/>
        </w:rPr>
        <w:t>Autoscaling</w:t>
      </w:r>
      <w:r w:rsidRPr="72AF32F1">
        <w:rPr>
          <w:b/>
        </w:rPr>
        <w:t xml:space="preserve">: </w:t>
      </w:r>
      <w:r w:rsidRPr="234D771B">
        <w:t>(optional) min 2, max 3</w:t>
      </w:r>
    </w:p>
    <w:p w14:paraId="5E5FF416" w14:textId="70743512" w:rsidR="6D9F6F36" w:rsidRDefault="6D9F6F36" w:rsidP="006E328D">
      <w:pPr>
        <w:pStyle w:val="ListParagraph"/>
        <w:numPr>
          <w:ilvl w:val="0"/>
          <w:numId w:val="24"/>
        </w:numPr>
      </w:pPr>
      <w:r w:rsidRPr="780C0CA4">
        <w:rPr>
          <w:b/>
        </w:rPr>
        <w:t>Policy</w:t>
      </w:r>
      <w:r w:rsidRPr="72AF32F1">
        <w:rPr>
          <w:b/>
        </w:rPr>
        <w:t>:</w:t>
      </w:r>
      <w:r w:rsidRPr="234D771B">
        <w:t xml:space="preserve"> Create new (can use defaults)</w:t>
      </w:r>
    </w:p>
    <w:p w14:paraId="183BDD3C" w14:textId="2A60FCBE" w:rsidR="6D9F6F36" w:rsidRDefault="6D9F6F36" w:rsidP="006E328D">
      <w:pPr>
        <w:pStyle w:val="ListParagraph"/>
        <w:numPr>
          <w:ilvl w:val="0"/>
          <w:numId w:val="24"/>
        </w:numPr>
      </w:pPr>
      <w:proofErr w:type="spellStart"/>
      <w:r w:rsidRPr="780C0CA4">
        <w:rPr>
          <w:b/>
        </w:rPr>
        <w:t>Vnet</w:t>
      </w:r>
      <w:proofErr w:type="spellEnd"/>
      <w:r w:rsidRPr="72AF32F1">
        <w:rPr>
          <w:b/>
        </w:rPr>
        <w:t>:</w:t>
      </w:r>
      <w:r w:rsidRPr="234D771B">
        <w:t xml:space="preserve"> Created in step 1</w:t>
      </w:r>
    </w:p>
    <w:p w14:paraId="1E03DFCE" w14:textId="7EFF35F3" w:rsidR="63A55FCD" w:rsidRDefault="6D9F6F36" w:rsidP="006E328D">
      <w:pPr>
        <w:pStyle w:val="ListParagraph"/>
        <w:numPr>
          <w:ilvl w:val="0"/>
          <w:numId w:val="24"/>
        </w:numPr>
      </w:pPr>
      <w:r w:rsidRPr="75AAD026">
        <w:rPr>
          <w:b/>
        </w:rPr>
        <w:t>Subnet</w:t>
      </w:r>
      <w:r w:rsidRPr="72AF32F1">
        <w:rPr>
          <w:b/>
        </w:rPr>
        <w:t>:</w:t>
      </w:r>
      <w:r w:rsidRPr="234D771B">
        <w:t xml:space="preserve"> subnet-</w:t>
      </w:r>
      <w:proofErr w:type="spellStart"/>
      <w:r w:rsidRPr="234D771B">
        <w:t>waf</w:t>
      </w:r>
      <w:proofErr w:type="spellEnd"/>
    </w:p>
    <w:p w14:paraId="1DA9636A" w14:textId="2D67E062" w:rsidR="7F6DF72E" w:rsidRDefault="7F6DF72E" w:rsidP="7F6DF72E"/>
    <w:p w14:paraId="2A2F3243" w14:textId="65FB5F88" w:rsidR="68898F7F" w:rsidRDefault="68898F7F">
      <w:commentRangeStart w:id="92"/>
      <w:commentRangeEnd w:id="92"/>
      <w:r>
        <w:rPr>
          <w:rStyle w:val="CommentReference"/>
        </w:rPr>
        <w:commentReference w:id="92"/>
      </w:r>
      <w:r w:rsidR="000128B8" w:rsidRPr="005945DA">
        <w:rPr>
          <w:noProof/>
        </w:rPr>
        <w:drawing>
          <wp:inline distT="0" distB="0" distL="0" distR="0" wp14:anchorId="778CDFF6" wp14:editId="7278CE5C">
            <wp:extent cx="4981575" cy="6155119"/>
            <wp:effectExtent l="0" t="0" r="0" b="0"/>
            <wp:docPr id="1687439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39030" name="Picture 1" descr="A screenshot of a computer&#10;&#10;Description automatically generated"/>
                    <pic:cNvPicPr/>
                  </pic:nvPicPr>
                  <pic:blipFill>
                    <a:blip r:embed="rId68"/>
                    <a:stretch>
                      <a:fillRect/>
                    </a:stretch>
                  </pic:blipFill>
                  <pic:spPr>
                    <a:xfrm>
                      <a:off x="0" y="0"/>
                      <a:ext cx="4986134" cy="6160752"/>
                    </a:xfrm>
                    <a:prstGeom prst="rect">
                      <a:avLst/>
                    </a:prstGeom>
                  </pic:spPr>
                </pic:pic>
              </a:graphicData>
            </a:graphic>
          </wp:inline>
        </w:drawing>
      </w:r>
    </w:p>
    <w:p w14:paraId="30DCE820" w14:textId="0995BBC5" w:rsidR="17D9C1D2" w:rsidRDefault="17D9C1D2" w:rsidP="17D9C1D2"/>
    <w:p w14:paraId="5F6B4643" w14:textId="646DABA5" w:rsidR="40792EA6" w:rsidRDefault="40792EA6" w:rsidP="40792EA6"/>
    <w:p w14:paraId="3D7A9511" w14:textId="13C67706" w:rsidR="57ACD760" w:rsidRDefault="57ACD760" w:rsidP="57ACD760"/>
    <w:p w14:paraId="18B5C496" w14:textId="677C1020" w:rsidR="57ACD760" w:rsidRDefault="57ACD760" w:rsidP="57ACD760"/>
    <w:p w14:paraId="5C07F4EC" w14:textId="39A54DE2" w:rsidR="6A22E1B7" w:rsidRDefault="6A22E1B7" w:rsidP="654CDADA">
      <w:pPr>
        <w:rPr>
          <w:b/>
        </w:rPr>
      </w:pPr>
      <w:r w:rsidRPr="093D7093">
        <w:rPr>
          <w:b/>
        </w:rPr>
        <w:t>Frontends</w:t>
      </w:r>
    </w:p>
    <w:p w14:paraId="1ADC33AE" w14:textId="6C2DF977" w:rsidR="6A22E1B7" w:rsidRDefault="6A22E1B7" w:rsidP="006E328D">
      <w:pPr>
        <w:pStyle w:val="ListParagraph"/>
        <w:numPr>
          <w:ilvl w:val="0"/>
          <w:numId w:val="25"/>
        </w:numPr>
        <w:spacing w:before="240" w:after="240"/>
      </w:pPr>
      <w:r w:rsidRPr="349BD526">
        <w:rPr>
          <w:b/>
        </w:rPr>
        <w:t>Type</w:t>
      </w:r>
      <w:r w:rsidRPr="436D9E3F">
        <w:t>: both</w:t>
      </w:r>
    </w:p>
    <w:p w14:paraId="3797F414" w14:textId="29958AB1" w:rsidR="6A22E1B7" w:rsidRDefault="6A22E1B7" w:rsidP="006E328D">
      <w:pPr>
        <w:pStyle w:val="ListParagraph"/>
        <w:numPr>
          <w:ilvl w:val="0"/>
          <w:numId w:val="25"/>
        </w:numPr>
        <w:spacing w:before="240" w:after="240"/>
      </w:pPr>
      <w:r w:rsidRPr="00EE7B1E">
        <w:rPr>
          <w:b/>
        </w:rPr>
        <w:t xml:space="preserve">Public </w:t>
      </w:r>
      <w:r w:rsidRPr="093D7093">
        <w:rPr>
          <w:b/>
        </w:rPr>
        <w:t>IP</w:t>
      </w:r>
      <w:r w:rsidRPr="093D7093">
        <w:t xml:space="preserve">: </w:t>
      </w:r>
      <w:r w:rsidRPr="436D9E3F">
        <w:t>Create new</w:t>
      </w:r>
    </w:p>
    <w:p w14:paraId="6D32E12A" w14:textId="69DE24E3" w:rsidR="6A22E1B7" w:rsidRDefault="6A22E1B7" w:rsidP="006E328D">
      <w:pPr>
        <w:pStyle w:val="ListParagraph"/>
        <w:numPr>
          <w:ilvl w:val="0"/>
          <w:numId w:val="25"/>
        </w:numPr>
      </w:pPr>
      <w:r w:rsidRPr="093D7093">
        <w:rPr>
          <w:b/>
        </w:rPr>
        <w:t>Private IP</w:t>
      </w:r>
      <w:r w:rsidRPr="436D9E3F">
        <w:t>: Choose IP in private subnet range (e.g. 10.2.1.10)</w:t>
      </w:r>
    </w:p>
    <w:p w14:paraId="08B2AEDA" w14:textId="4682D3E6" w:rsidR="511858F1" w:rsidRDefault="511858F1" w:rsidP="511858F1"/>
    <w:p w14:paraId="166AAB16" w14:textId="22BD3B18" w:rsidR="5DB23847" w:rsidRDefault="5DB23847">
      <w:commentRangeStart w:id="93"/>
      <w:commentRangeEnd w:id="93"/>
      <w:r>
        <w:rPr>
          <w:rStyle w:val="CommentReference"/>
        </w:rPr>
        <w:commentReference w:id="93"/>
      </w:r>
      <w:r w:rsidR="00CC2C5C" w:rsidRPr="00E709AE">
        <w:rPr>
          <w:noProof/>
        </w:rPr>
        <w:drawing>
          <wp:inline distT="0" distB="0" distL="0" distR="0" wp14:anchorId="5090BCC4" wp14:editId="08E64946">
            <wp:extent cx="5943600" cy="3190240"/>
            <wp:effectExtent l="0" t="0" r="0" b="0"/>
            <wp:docPr id="689394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94037" name="Picture 1" descr="A screenshot of a computer&#10;&#10;Description automatically generated"/>
                    <pic:cNvPicPr/>
                  </pic:nvPicPr>
                  <pic:blipFill>
                    <a:blip r:embed="rId69"/>
                    <a:stretch>
                      <a:fillRect/>
                    </a:stretch>
                  </pic:blipFill>
                  <pic:spPr>
                    <a:xfrm>
                      <a:off x="0" y="0"/>
                      <a:ext cx="5943600" cy="3190240"/>
                    </a:xfrm>
                    <a:prstGeom prst="rect">
                      <a:avLst/>
                    </a:prstGeom>
                  </pic:spPr>
                </pic:pic>
              </a:graphicData>
            </a:graphic>
          </wp:inline>
        </w:drawing>
      </w:r>
    </w:p>
    <w:p w14:paraId="3BE07FD4" w14:textId="005A7D88" w:rsidR="6CB95011" w:rsidRDefault="4F46A3DA">
      <w:pPr>
        <w:rPr>
          <w:b/>
        </w:rPr>
      </w:pPr>
      <w:r w:rsidRPr="093D7093">
        <w:rPr>
          <w:b/>
        </w:rPr>
        <w:t>B</w:t>
      </w:r>
      <w:r w:rsidR="6CB95011" w:rsidRPr="093D7093">
        <w:rPr>
          <w:b/>
        </w:rPr>
        <w:t>ackends</w:t>
      </w:r>
    </w:p>
    <w:p w14:paraId="23F69883" w14:textId="188ACFD6" w:rsidR="6CB95011" w:rsidRDefault="6CB95011" w:rsidP="7524184F">
      <w:r>
        <w:t>Create new</w:t>
      </w:r>
    </w:p>
    <w:p w14:paraId="13E099FC" w14:textId="6CF6EA52" w:rsidR="6CB95011" w:rsidRDefault="6CB95011" w:rsidP="006E328D">
      <w:pPr>
        <w:pStyle w:val="ListParagraph"/>
        <w:numPr>
          <w:ilvl w:val="0"/>
          <w:numId w:val="26"/>
        </w:numPr>
      </w:pPr>
      <w:r w:rsidRPr="0F64793F">
        <w:rPr>
          <w:b/>
          <w:bCs/>
        </w:rPr>
        <w:t>Name</w:t>
      </w:r>
      <w:r>
        <w:t xml:space="preserve">: </w:t>
      </w:r>
      <w:commentRangeStart w:id="94"/>
      <w:proofErr w:type="spellStart"/>
      <w:r>
        <w:t>apim</w:t>
      </w:r>
      <w:commentRangeEnd w:id="94"/>
      <w:proofErr w:type="spellEnd"/>
      <w:r>
        <w:rPr>
          <w:rStyle w:val="CommentReference"/>
        </w:rPr>
        <w:commentReference w:id="94"/>
      </w:r>
    </w:p>
    <w:p w14:paraId="22A4E954" w14:textId="5B976FE1" w:rsidR="0130C6D9" w:rsidRDefault="6CB95011" w:rsidP="006E328D">
      <w:pPr>
        <w:pStyle w:val="ListParagraph"/>
        <w:numPr>
          <w:ilvl w:val="0"/>
          <w:numId w:val="26"/>
        </w:numPr>
      </w:pPr>
      <w:r w:rsidRPr="7524184F">
        <w:rPr>
          <w:b/>
        </w:rPr>
        <w:t>Backend target</w:t>
      </w:r>
      <w:r>
        <w:t>: apim-gw.contoso-</w:t>
      </w:r>
      <w:r w:rsidR="64439F45">
        <w:t>ov-</w:t>
      </w:r>
      <w:r w:rsidR="7597262C">
        <w:t>kitappstreaming</w:t>
      </w:r>
      <w:r>
        <w:t xml:space="preserve">.net ← This should be </w:t>
      </w:r>
      <w:proofErr w:type="spellStart"/>
      <w:r>
        <w:t>apim-gw</w:t>
      </w:r>
      <w:proofErr w:type="spellEnd"/>
      <w:r>
        <w:t>.&lt;your private DNS&gt;</w:t>
      </w:r>
    </w:p>
    <w:p w14:paraId="6641D893" w14:textId="18E6E73E" w:rsidR="4F78E0AB" w:rsidRDefault="4F78E0AB"/>
    <w:p w14:paraId="571EA39C" w14:textId="5ADCC6AF" w:rsidR="137FD61E" w:rsidRDefault="00A04BC9" w:rsidP="137FD61E">
      <w:r w:rsidRPr="008410F5">
        <w:rPr>
          <w:noProof/>
        </w:rPr>
        <w:drawing>
          <wp:inline distT="0" distB="0" distL="0" distR="0" wp14:anchorId="62BEFC8B" wp14:editId="07BA7953">
            <wp:extent cx="5943600" cy="2261870"/>
            <wp:effectExtent l="0" t="0" r="0" b="0"/>
            <wp:docPr id="1902582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266" name="Picture 1" descr="A screenshot of a computer screen&#10;&#10;Description automatically generated"/>
                    <pic:cNvPicPr/>
                  </pic:nvPicPr>
                  <pic:blipFill>
                    <a:blip r:embed="rId70"/>
                    <a:stretch>
                      <a:fillRect/>
                    </a:stretch>
                  </pic:blipFill>
                  <pic:spPr>
                    <a:xfrm>
                      <a:off x="0" y="0"/>
                      <a:ext cx="5943600" cy="2261870"/>
                    </a:xfrm>
                    <a:prstGeom prst="rect">
                      <a:avLst/>
                    </a:prstGeom>
                  </pic:spPr>
                </pic:pic>
              </a:graphicData>
            </a:graphic>
          </wp:inline>
        </w:drawing>
      </w:r>
    </w:p>
    <w:p w14:paraId="4EC0263C" w14:textId="17546FEE" w:rsidR="0ED4F8AE" w:rsidRDefault="0ED4F8AE"/>
    <w:p w14:paraId="5C3883F6" w14:textId="1E561AB7" w:rsidR="68DF25D5" w:rsidRDefault="68DF25D5"/>
    <w:p w14:paraId="69C02C8E" w14:textId="5E76F2B6" w:rsidR="5A1490C9" w:rsidRDefault="5A1490C9">
      <w:pPr>
        <w:rPr>
          <w:b/>
        </w:rPr>
      </w:pPr>
      <w:r w:rsidRPr="649E9BBF">
        <w:rPr>
          <w:b/>
        </w:rPr>
        <w:t>Configuration</w:t>
      </w:r>
    </w:p>
    <w:p w14:paraId="6B58712C" w14:textId="706668DC" w:rsidR="5A1490C9" w:rsidRDefault="5A1490C9" w:rsidP="2A340D72">
      <w:r>
        <w:t>Add new routing rule</w:t>
      </w:r>
    </w:p>
    <w:p w14:paraId="044754B0" w14:textId="6BF949D7" w:rsidR="5A1490C9" w:rsidRDefault="5A1490C9" w:rsidP="006E328D">
      <w:pPr>
        <w:pStyle w:val="ListParagraph"/>
        <w:numPr>
          <w:ilvl w:val="0"/>
          <w:numId w:val="28"/>
        </w:numPr>
      </w:pPr>
      <w:r w:rsidRPr="2A340D72">
        <w:rPr>
          <w:b/>
        </w:rPr>
        <w:t>Name</w:t>
      </w:r>
      <w:r>
        <w:t xml:space="preserve">: </w:t>
      </w:r>
      <w:proofErr w:type="spellStart"/>
      <w:r>
        <w:t>waf</w:t>
      </w:r>
      <w:proofErr w:type="spellEnd"/>
      <w:r>
        <w:t>-to-</w:t>
      </w:r>
      <w:proofErr w:type="spellStart"/>
      <w:r>
        <w:t>apim</w:t>
      </w:r>
      <w:proofErr w:type="spellEnd"/>
      <w:r>
        <w:t>-internal</w:t>
      </w:r>
    </w:p>
    <w:p w14:paraId="4BC8E31F" w14:textId="5E39892B" w:rsidR="5A1490C9" w:rsidRDefault="5A1490C9" w:rsidP="006E328D">
      <w:pPr>
        <w:pStyle w:val="ListParagraph"/>
        <w:numPr>
          <w:ilvl w:val="0"/>
          <w:numId w:val="28"/>
        </w:numPr>
      </w:pPr>
      <w:r>
        <w:t>Priority 100</w:t>
      </w:r>
    </w:p>
    <w:p w14:paraId="325D9A07" w14:textId="2F647D73" w:rsidR="5A1490C9" w:rsidRDefault="5A1490C9" w:rsidP="006E328D">
      <w:pPr>
        <w:pStyle w:val="ListParagraph"/>
        <w:numPr>
          <w:ilvl w:val="0"/>
          <w:numId w:val="28"/>
        </w:numPr>
      </w:pPr>
      <w:r>
        <w:t>Listener</w:t>
      </w:r>
    </w:p>
    <w:p w14:paraId="7CF2E190" w14:textId="06D246D8" w:rsidR="5A1490C9" w:rsidRDefault="5A1490C9" w:rsidP="006E328D">
      <w:pPr>
        <w:pStyle w:val="ListParagraph"/>
        <w:numPr>
          <w:ilvl w:val="1"/>
          <w:numId w:val="28"/>
        </w:numPr>
      </w:pPr>
      <w:r w:rsidRPr="58B240D1">
        <w:rPr>
          <w:b/>
        </w:rPr>
        <w:t>Name</w:t>
      </w:r>
      <w:r>
        <w:t>: http</w:t>
      </w:r>
    </w:p>
    <w:p w14:paraId="698E772B" w14:textId="4D07661B" w:rsidR="5A1490C9" w:rsidRDefault="5A1490C9" w:rsidP="006E328D">
      <w:pPr>
        <w:pStyle w:val="ListParagraph"/>
        <w:numPr>
          <w:ilvl w:val="1"/>
          <w:numId w:val="28"/>
        </w:numPr>
      </w:pPr>
      <w:r w:rsidRPr="58B240D1">
        <w:rPr>
          <w:b/>
        </w:rPr>
        <w:t>Frontend IP:</w:t>
      </w:r>
      <w:r>
        <w:t xml:space="preserve"> public IPv4</w:t>
      </w:r>
    </w:p>
    <w:p w14:paraId="29978631" w14:textId="2D7C678C" w:rsidR="5A1490C9" w:rsidRDefault="5A1490C9" w:rsidP="006E328D">
      <w:pPr>
        <w:pStyle w:val="ListParagraph"/>
        <w:numPr>
          <w:ilvl w:val="1"/>
          <w:numId w:val="28"/>
        </w:numPr>
      </w:pPr>
      <w:r w:rsidRPr="730622DC">
        <w:rPr>
          <w:b/>
        </w:rPr>
        <w:t>Protocol</w:t>
      </w:r>
      <w:r>
        <w:t>: http</w:t>
      </w:r>
    </w:p>
    <w:p w14:paraId="2B8E96AE" w14:textId="1513CBBE" w:rsidR="4FB61EB9" w:rsidRDefault="5A1490C9" w:rsidP="006E328D">
      <w:pPr>
        <w:pStyle w:val="ListParagraph"/>
        <w:numPr>
          <w:ilvl w:val="1"/>
          <w:numId w:val="28"/>
        </w:numPr>
      </w:pPr>
      <w:r w:rsidRPr="730622DC">
        <w:rPr>
          <w:b/>
        </w:rPr>
        <w:t>Port</w:t>
      </w:r>
      <w:r>
        <w:t>: 80</w:t>
      </w:r>
    </w:p>
    <w:p w14:paraId="3E293355" w14:textId="78EE0D3C" w:rsidR="5A1490C9" w:rsidRDefault="00387598" w:rsidP="4FB61EB9">
      <w:r w:rsidRPr="00387598">
        <w:rPr>
          <w:noProof/>
        </w:rPr>
        <w:drawing>
          <wp:inline distT="0" distB="0" distL="0" distR="0" wp14:anchorId="74F8E07A" wp14:editId="34978EC5">
            <wp:extent cx="4899546" cy="3988210"/>
            <wp:effectExtent l="0" t="0" r="0" b="0"/>
            <wp:docPr id="1076333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33678" name="Picture 1" descr="A screenshot of a computer&#10;&#10;Description automatically generated"/>
                    <pic:cNvPicPr/>
                  </pic:nvPicPr>
                  <pic:blipFill>
                    <a:blip r:embed="rId71"/>
                    <a:stretch>
                      <a:fillRect/>
                    </a:stretch>
                  </pic:blipFill>
                  <pic:spPr>
                    <a:xfrm>
                      <a:off x="0" y="0"/>
                      <a:ext cx="4913930" cy="3999918"/>
                    </a:xfrm>
                    <a:prstGeom prst="rect">
                      <a:avLst/>
                    </a:prstGeom>
                  </pic:spPr>
                </pic:pic>
              </a:graphicData>
            </a:graphic>
          </wp:inline>
        </w:drawing>
      </w:r>
    </w:p>
    <w:p w14:paraId="7D5FCA72" w14:textId="735D1D3F" w:rsidR="03ECDD0B" w:rsidRDefault="03ECDD0B">
      <w:r w:rsidRPr="649E9BBF">
        <w:rPr>
          <w:b/>
        </w:rPr>
        <w:t>Backend targets</w:t>
      </w:r>
    </w:p>
    <w:p w14:paraId="6DFBC6A1" w14:textId="559814C2" w:rsidR="03ECDD0B" w:rsidRDefault="03ECDD0B" w:rsidP="006E328D">
      <w:pPr>
        <w:pStyle w:val="ListParagraph"/>
        <w:numPr>
          <w:ilvl w:val="0"/>
          <w:numId w:val="29"/>
        </w:numPr>
      </w:pPr>
      <w:r w:rsidRPr="4534CDEF">
        <w:rPr>
          <w:b/>
          <w:bCs/>
        </w:rPr>
        <w:t>Target</w:t>
      </w:r>
      <w:r>
        <w:t xml:space="preserve">: </w:t>
      </w:r>
      <w:proofErr w:type="spellStart"/>
      <w:r>
        <w:t>apim</w:t>
      </w:r>
      <w:proofErr w:type="spellEnd"/>
      <w:r>
        <w:t xml:space="preserve"> (backend created above)</w:t>
      </w:r>
    </w:p>
    <w:p w14:paraId="46326C76" w14:textId="66CE5F3F" w:rsidR="03ECDD0B" w:rsidRDefault="03ECDD0B" w:rsidP="006E328D">
      <w:pPr>
        <w:pStyle w:val="ListParagraph"/>
        <w:numPr>
          <w:ilvl w:val="0"/>
          <w:numId w:val="29"/>
        </w:numPr>
      </w:pPr>
      <w:r>
        <w:t>Create new backend setting</w:t>
      </w:r>
    </w:p>
    <w:p w14:paraId="457F5059" w14:textId="497AD475" w:rsidR="03ECDD0B" w:rsidRDefault="03ECDD0B" w:rsidP="006E328D">
      <w:pPr>
        <w:pStyle w:val="ListParagraph"/>
        <w:numPr>
          <w:ilvl w:val="0"/>
          <w:numId w:val="29"/>
        </w:numPr>
      </w:pPr>
      <w:r w:rsidRPr="4534CDEF">
        <w:rPr>
          <w:b/>
        </w:rPr>
        <w:t>Name</w:t>
      </w:r>
      <w:r w:rsidRPr="230F13EC">
        <w:rPr>
          <w:b/>
        </w:rPr>
        <w:t>:</w:t>
      </w:r>
      <w:r>
        <w:t xml:space="preserve"> https-internal</w:t>
      </w:r>
    </w:p>
    <w:p w14:paraId="28935AE4" w14:textId="1078DFAF" w:rsidR="03ECDD0B" w:rsidRDefault="03ECDD0B" w:rsidP="006E328D">
      <w:pPr>
        <w:pStyle w:val="ListParagraph"/>
        <w:numPr>
          <w:ilvl w:val="0"/>
          <w:numId w:val="29"/>
        </w:numPr>
      </w:pPr>
      <w:r w:rsidRPr="4534CDEF">
        <w:rPr>
          <w:b/>
        </w:rPr>
        <w:t>Protocol</w:t>
      </w:r>
      <w:r w:rsidRPr="230F13EC">
        <w:rPr>
          <w:b/>
        </w:rPr>
        <w:t>:</w:t>
      </w:r>
      <w:r>
        <w:t xml:space="preserve"> https</w:t>
      </w:r>
    </w:p>
    <w:p w14:paraId="1EAF845C" w14:textId="33500F13" w:rsidR="03ECDD0B" w:rsidRDefault="03ECDD0B" w:rsidP="006E328D">
      <w:pPr>
        <w:pStyle w:val="ListParagraph"/>
        <w:numPr>
          <w:ilvl w:val="0"/>
          <w:numId w:val="29"/>
        </w:numPr>
      </w:pPr>
      <w:r w:rsidRPr="230F13EC">
        <w:rPr>
          <w:b/>
        </w:rPr>
        <w:t>Server certificate is signed by well-known authority:</w:t>
      </w:r>
      <w:r>
        <w:t xml:space="preserve"> No</w:t>
      </w:r>
    </w:p>
    <w:p w14:paraId="7315D4CC" w14:textId="34F874C2" w:rsidR="03ECDD0B" w:rsidRDefault="03ECDD0B" w:rsidP="006E328D">
      <w:pPr>
        <w:pStyle w:val="ListParagraph"/>
        <w:numPr>
          <w:ilvl w:val="0"/>
          <w:numId w:val="29"/>
        </w:numPr>
      </w:pPr>
      <w:r w:rsidRPr="230F13EC">
        <w:rPr>
          <w:b/>
        </w:rPr>
        <w:t xml:space="preserve">CER certificate: </w:t>
      </w:r>
      <w:r w:rsidR="193C7019">
        <w:t>ov-kitappstreaming</w:t>
      </w:r>
      <w:r>
        <w:t>-signing-root.cer</w:t>
      </w:r>
    </w:p>
    <w:p w14:paraId="435312FB" w14:textId="6F1A8B96" w:rsidR="03ECDD0B" w:rsidRDefault="03ECDD0B" w:rsidP="006E328D">
      <w:pPr>
        <w:pStyle w:val="ListParagraph"/>
        <w:numPr>
          <w:ilvl w:val="0"/>
          <w:numId w:val="29"/>
        </w:numPr>
      </w:pPr>
      <w:r w:rsidRPr="41EF6C19">
        <w:rPr>
          <w:b/>
        </w:rPr>
        <w:t xml:space="preserve">Override with new host name: </w:t>
      </w:r>
      <w:r>
        <w:t>Yes</w:t>
      </w:r>
    </w:p>
    <w:p w14:paraId="22FE4F43" w14:textId="023C0FD1" w:rsidR="03ECDD0B" w:rsidRDefault="03ECDD0B" w:rsidP="006E328D">
      <w:pPr>
        <w:pStyle w:val="ListParagraph"/>
        <w:numPr>
          <w:ilvl w:val="0"/>
          <w:numId w:val="29"/>
        </w:numPr>
      </w:pPr>
      <w:r>
        <w:t>Select Pick hostname from backend target</w:t>
      </w:r>
    </w:p>
    <w:p w14:paraId="754F3B8F" w14:textId="225BB06C" w:rsidR="03ECDD0B" w:rsidRDefault="03ECDD0B" w:rsidP="006E328D">
      <w:pPr>
        <w:pStyle w:val="ListParagraph"/>
        <w:numPr>
          <w:ilvl w:val="0"/>
          <w:numId w:val="29"/>
        </w:numPr>
      </w:pPr>
      <w:r w:rsidRPr="41EF6C19">
        <w:rPr>
          <w:b/>
        </w:rPr>
        <w:t xml:space="preserve">Create custom probes: </w:t>
      </w:r>
      <w:r>
        <w:t>Yes</w:t>
      </w:r>
    </w:p>
    <w:p w14:paraId="43E5D354" w14:textId="7BAB8D0B" w:rsidR="31DC2CEC" w:rsidRDefault="03ECDD0B" w:rsidP="0A7EE4BC">
      <w:r>
        <w:t>Example</w:t>
      </w:r>
      <w:r w:rsidR="38DC5159">
        <w:t>:</w:t>
      </w:r>
    </w:p>
    <w:p w14:paraId="358E304C" w14:textId="0AB470CF" w:rsidR="0196BD43" w:rsidRDefault="00052841" w:rsidP="061E8492">
      <w:r w:rsidRPr="000744E8">
        <w:rPr>
          <w:noProof/>
        </w:rPr>
        <w:drawing>
          <wp:inline distT="0" distB="0" distL="0" distR="0" wp14:anchorId="475876D6" wp14:editId="27D3CE14">
            <wp:extent cx="4295775" cy="4934752"/>
            <wp:effectExtent l="0" t="0" r="0" b="0"/>
            <wp:docPr id="313508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08260" name="Picture 1" descr="A screenshot of a computer&#10;&#10;Description automatically generated"/>
                    <pic:cNvPicPr/>
                  </pic:nvPicPr>
                  <pic:blipFill>
                    <a:blip r:embed="rId72"/>
                    <a:stretch>
                      <a:fillRect/>
                    </a:stretch>
                  </pic:blipFill>
                  <pic:spPr>
                    <a:xfrm>
                      <a:off x="0" y="0"/>
                      <a:ext cx="4297423" cy="4936645"/>
                    </a:xfrm>
                    <a:prstGeom prst="rect">
                      <a:avLst/>
                    </a:prstGeom>
                  </pic:spPr>
                </pic:pic>
              </a:graphicData>
            </a:graphic>
          </wp:inline>
        </w:drawing>
      </w:r>
    </w:p>
    <w:p w14:paraId="39160B71" w14:textId="294A6B9D" w:rsidR="38DC5159" w:rsidRDefault="38DC5159"/>
    <w:p w14:paraId="24DC273F" w14:textId="2155844D" w:rsidR="537E4394" w:rsidRDefault="537E4394"/>
    <w:p w14:paraId="7D64EF43" w14:textId="57BE4415" w:rsidR="537E4394" w:rsidRDefault="537E4394"/>
    <w:p w14:paraId="2867209C" w14:textId="26A020CC" w:rsidR="537E4394" w:rsidRDefault="537E4394"/>
    <w:p w14:paraId="18517475" w14:textId="387138EC" w:rsidR="1EC3B380" w:rsidRDefault="1EC3B380" w:rsidP="386BF278">
      <w:pPr>
        <w:rPr>
          <w:b/>
          <w:bCs/>
        </w:rPr>
      </w:pPr>
      <w:r w:rsidRPr="386BF278">
        <w:rPr>
          <w:b/>
          <w:bCs/>
        </w:rPr>
        <w:t>Once deployed go to app gateway:</w:t>
      </w:r>
    </w:p>
    <w:p w14:paraId="198E84A0" w14:textId="6D1C4577" w:rsidR="1EC3B380" w:rsidRDefault="1EC3B380" w:rsidP="386BF278">
      <w:pPr>
        <w:rPr>
          <w:b/>
          <w:bCs/>
        </w:rPr>
      </w:pPr>
      <w:r w:rsidRPr="386BF278">
        <w:rPr>
          <w:b/>
          <w:bCs/>
        </w:rPr>
        <w:t>Health Probe</w:t>
      </w:r>
    </w:p>
    <w:p w14:paraId="40296653" w14:textId="473B8B76" w:rsidR="1EC3B380" w:rsidRDefault="1EC3B380" w:rsidP="386BF278">
      <w:r>
        <w:t>Click Settings &gt; Health Probe. Click the test and check that it works.</w:t>
      </w:r>
    </w:p>
    <w:p w14:paraId="71A76AC6" w14:textId="7ED5A5F3" w:rsidR="1EC3B380" w:rsidRDefault="1EC3B380" w:rsidP="006E328D">
      <w:pPr>
        <w:pStyle w:val="ListParagraph"/>
        <w:numPr>
          <w:ilvl w:val="0"/>
          <w:numId w:val="32"/>
        </w:numPr>
      </w:pPr>
      <w:r w:rsidRPr="3D03770E">
        <w:rPr>
          <w:b/>
        </w:rPr>
        <w:t>Name</w:t>
      </w:r>
      <w:r>
        <w:t>: https</w:t>
      </w:r>
    </w:p>
    <w:p w14:paraId="01225B00" w14:textId="6D4CC8FE" w:rsidR="1EC3B380" w:rsidRDefault="1EC3B380" w:rsidP="006E328D">
      <w:pPr>
        <w:pStyle w:val="ListParagraph"/>
        <w:numPr>
          <w:ilvl w:val="0"/>
          <w:numId w:val="32"/>
        </w:numPr>
      </w:pPr>
      <w:r w:rsidRPr="3D03770E">
        <w:rPr>
          <w:b/>
        </w:rPr>
        <w:t>Pick hostname from backend settings:</w:t>
      </w:r>
      <w:r>
        <w:t xml:space="preserve"> Yes</w:t>
      </w:r>
    </w:p>
    <w:p w14:paraId="22A5D807" w14:textId="4DF5AEA6" w:rsidR="1EC3B380" w:rsidRDefault="1EC3B380" w:rsidP="006E328D">
      <w:pPr>
        <w:pStyle w:val="ListParagraph"/>
        <w:numPr>
          <w:ilvl w:val="0"/>
          <w:numId w:val="32"/>
        </w:numPr>
      </w:pPr>
      <w:r w:rsidRPr="32750536">
        <w:rPr>
          <w:b/>
        </w:rPr>
        <w:t>Path</w:t>
      </w:r>
      <w:r>
        <w:t>: /status-0123456789abcdef</w:t>
      </w:r>
    </w:p>
    <w:p w14:paraId="20FE27CB" w14:textId="70CEEE46" w:rsidR="1EC3B380" w:rsidRDefault="1EC3B380" w:rsidP="006E328D">
      <w:pPr>
        <w:pStyle w:val="ListParagraph"/>
        <w:numPr>
          <w:ilvl w:val="0"/>
          <w:numId w:val="32"/>
        </w:numPr>
      </w:pPr>
      <w:r w:rsidRPr="32750536">
        <w:rPr>
          <w:b/>
        </w:rPr>
        <w:t>Use probe matching conditions</w:t>
      </w:r>
      <w:r>
        <w:t>: Yes</w:t>
      </w:r>
    </w:p>
    <w:p w14:paraId="16D5E53C" w14:textId="112699D4" w:rsidR="1EC3B380" w:rsidRDefault="1EC3B380" w:rsidP="006E328D">
      <w:pPr>
        <w:pStyle w:val="ListParagraph"/>
        <w:numPr>
          <w:ilvl w:val="0"/>
          <w:numId w:val="32"/>
        </w:numPr>
      </w:pPr>
      <w:r w:rsidRPr="32750536">
        <w:rPr>
          <w:b/>
        </w:rPr>
        <w:t>Backend settings</w:t>
      </w:r>
      <w:r>
        <w:t>: choose existing one</w:t>
      </w:r>
    </w:p>
    <w:p w14:paraId="5D0A8CC5" w14:textId="5FDCB94D" w:rsidR="1EC3B380" w:rsidRDefault="1EC3B380" w:rsidP="006E328D">
      <w:pPr>
        <w:pStyle w:val="ListParagraph"/>
        <w:numPr>
          <w:ilvl w:val="0"/>
          <w:numId w:val="32"/>
        </w:numPr>
      </w:pPr>
      <w:r>
        <w:t>Test the probe; it should be successful</w:t>
      </w:r>
    </w:p>
    <w:p w14:paraId="4CA24D45" w14:textId="7E26DE7B" w:rsidR="537E4394" w:rsidRDefault="1EC3B380" w:rsidP="006E328D">
      <w:pPr>
        <w:pStyle w:val="ListParagraph"/>
        <w:numPr>
          <w:ilvl w:val="0"/>
          <w:numId w:val="32"/>
        </w:numPr>
      </w:pPr>
      <w:r>
        <w:t>Click Add</w:t>
      </w:r>
    </w:p>
    <w:p w14:paraId="5D15DCB6" w14:textId="1B03BDDC" w:rsidR="59C648D3" w:rsidRDefault="59C648D3" w:rsidP="59717A9C"/>
    <w:p w14:paraId="6B47E3E1" w14:textId="26E5E12C" w:rsidR="0C8F2DD1" w:rsidRDefault="00AE6303">
      <w:r w:rsidRPr="00527183">
        <w:rPr>
          <w:noProof/>
        </w:rPr>
        <w:drawing>
          <wp:inline distT="0" distB="0" distL="0" distR="0" wp14:anchorId="5BFC16C5" wp14:editId="71026FD6">
            <wp:extent cx="4048690" cy="3877216"/>
            <wp:effectExtent l="0" t="0" r="9525" b="9525"/>
            <wp:docPr id="16482933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93364" name="Picture 1" descr="A screenshot of a computer screen&#10;&#10;Description automatically generated"/>
                    <pic:cNvPicPr/>
                  </pic:nvPicPr>
                  <pic:blipFill>
                    <a:blip r:embed="rId73"/>
                    <a:stretch>
                      <a:fillRect/>
                    </a:stretch>
                  </pic:blipFill>
                  <pic:spPr>
                    <a:xfrm>
                      <a:off x="0" y="0"/>
                      <a:ext cx="4048690" cy="3877216"/>
                    </a:xfrm>
                    <a:prstGeom prst="rect">
                      <a:avLst/>
                    </a:prstGeom>
                  </pic:spPr>
                </pic:pic>
              </a:graphicData>
            </a:graphic>
          </wp:inline>
        </w:drawing>
      </w:r>
    </w:p>
    <w:p w14:paraId="2F9077BA" w14:textId="2A271401" w:rsidR="5948CFD6" w:rsidRDefault="5948CFD6"/>
    <w:p w14:paraId="6F583594" w14:textId="5995686F" w:rsidR="0C8F2DD1" w:rsidRDefault="0C8F2DD1" w:rsidP="3FBD72C8">
      <w:pPr>
        <w:rPr>
          <w:b/>
          <w:bCs/>
        </w:rPr>
      </w:pPr>
      <w:r w:rsidRPr="3FBD72C8">
        <w:rPr>
          <w:b/>
          <w:bCs/>
        </w:rPr>
        <w:t>HTTPS Listener</w:t>
      </w:r>
    </w:p>
    <w:p w14:paraId="312746B3" w14:textId="3D7A1013" w:rsidR="0C8F2DD1" w:rsidRDefault="0C8F2DD1" w:rsidP="3FBD72C8">
      <w:r>
        <w:t xml:space="preserve">Add a new HTTPS listener (optional; adds TLS termination at </w:t>
      </w:r>
      <w:proofErr w:type="spellStart"/>
      <w:r>
        <w:t>AppGw</w:t>
      </w:r>
      <w:proofErr w:type="spellEnd"/>
      <w:r>
        <w:t>)</w:t>
      </w:r>
    </w:p>
    <w:p w14:paraId="5C75C320" w14:textId="53ECA889" w:rsidR="0C8F2DD1" w:rsidRDefault="0C8F2DD1" w:rsidP="006E328D">
      <w:pPr>
        <w:pStyle w:val="ListParagraph"/>
        <w:numPr>
          <w:ilvl w:val="0"/>
          <w:numId w:val="33"/>
        </w:numPr>
      </w:pPr>
      <w:r>
        <w:t>Under Settings &gt; Listeners, click + Add Listener</w:t>
      </w:r>
    </w:p>
    <w:p w14:paraId="1FD0D144" w14:textId="03C71C83" w:rsidR="0C8F2DD1" w:rsidRDefault="0C8F2DD1" w:rsidP="006E328D">
      <w:pPr>
        <w:pStyle w:val="ListParagraph"/>
        <w:numPr>
          <w:ilvl w:val="1"/>
          <w:numId w:val="33"/>
        </w:numPr>
      </w:pPr>
      <w:r w:rsidRPr="1AFCD89C">
        <w:rPr>
          <w:b/>
        </w:rPr>
        <w:t>Name</w:t>
      </w:r>
      <w:r>
        <w:t>: https</w:t>
      </w:r>
    </w:p>
    <w:p w14:paraId="758FC18C" w14:textId="798F551F" w:rsidR="0C8F2DD1" w:rsidRDefault="0C8F2DD1" w:rsidP="006E328D">
      <w:pPr>
        <w:pStyle w:val="ListParagraph"/>
        <w:numPr>
          <w:ilvl w:val="1"/>
          <w:numId w:val="33"/>
        </w:numPr>
      </w:pPr>
      <w:r w:rsidRPr="1AFCD89C">
        <w:rPr>
          <w:b/>
        </w:rPr>
        <w:t>Frontend IP</w:t>
      </w:r>
      <w:r>
        <w:t>: public</w:t>
      </w:r>
    </w:p>
    <w:p w14:paraId="18397E68" w14:textId="1AC376A7" w:rsidR="0C8F2DD1" w:rsidRDefault="0C8F2DD1" w:rsidP="006E328D">
      <w:pPr>
        <w:pStyle w:val="ListParagraph"/>
        <w:numPr>
          <w:ilvl w:val="1"/>
          <w:numId w:val="33"/>
        </w:numPr>
      </w:pPr>
      <w:r w:rsidRPr="1AFCD89C">
        <w:rPr>
          <w:b/>
        </w:rPr>
        <w:t>Protocol</w:t>
      </w:r>
      <w:r>
        <w:t>: https</w:t>
      </w:r>
    </w:p>
    <w:p w14:paraId="11042A2A" w14:textId="30716199" w:rsidR="0C8F2DD1" w:rsidRDefault="0C8F2DD1" w:rsidP="006E328D">
      <w:pPr>
        <w:pStyle w:val="ListParagraph"/>
        <w:numPr>
          <w:ilvl w:val="1"/>
          <w:numId w:val="33"/>
        </w:numPr>
      </w:pPr>
      <w:r w:rsidRPr="1AFCD89C">
        <w:rPr>
          <w:b/>
        </w:rPr>
        <w:t>Certificate</w:t>
      </w:r>
      <w:r>
        <w:t>: Upload a certificate</w:t>
      </w:r>
    </w:p>
    <w:p w14:paraId="3802E98D" w14:textId="2463B282" w:rsidR="0C8F2DD1" w:rsidRDefault="0C8F2DD1" w:rsidP="006E328D">
      <w:pPr>
        <w:pStyle w:val="ListParagraph"/>
        <w:numPr>
          <w:ilvl w:val="1"/>
          <w:numId w:val="33"/>
        </w:numPr>
      </w:pPr>
      <w:r w:rsidRPr="34540535">
        <w:rPr>
          <w:b/>
          <w:bCs/>
        </w:rPr>
        <w:t>Name</w:t>
      </w:r>
      <w:r>
        <w:t xml:space="preserve">: </w:t>
      </w:r>
      <w:proofErr w:type="spellStart"/>
      <w:r>
        <w:t>contoso-o</w:t>
      </w:r>
      <w:r w:rsidR="02A2E48D">
        <w:t>v-kitappstreaming</w:t>
      </w:r>
      <w:commentRangeStart w:id="95"/>
      <w:commentRangeEnd w:id="95"/>
      <w:proofErr w:type="spellEnd"/>
      <w:r>
        <w:rPr>
          <w:rStyle w:val="CommentReference"/>
        </w:rPr>
        <w:commentReference w:id="95"/>
      </w:r>
    </w:p>
    <w:p w14:paraId="094CDCC0" w14:textId="635634EF" w:rsidR="0C8F2DD1" w:rsidRDefault="0C8F2DD1" w:rsidP="006E328D">
      <w:pPr>
        <w:pStyle w:val="ListParagraph"/>
        <w:numPr>
          <w:ilvl w:val="1"/>
          <w:numId w:val="33"/>
        </w:numPr>
      </w:pPr>
      <w:r w:rsidRPr="392625F0">
        <w:rPr>
          <w:b/>
        </w:rPr>
        <w:t>PFX Certificate File:</w:t>
      </w:r>
      <w:r>
        <w:t xml:space="preserve"> (.</w:t>
      </w:r>
      <w:proofErr w:type="spellStart"/>
      <w:r>
        <w:t>pfx</w:t>
      </w:r>
      <w:proofErr w:type="spellEnd"/>
      <w:r>
        <w:t xml:space="preserve"> file created earlier)</w:t>
      </w:r>
    </w:p>
    <w:p w14:paraId="629F8869" w14:textId="6900C5EE" w:rsidR="0C8F2DD1" w:rsidRDefault="0C8F2DD1" w:rsidP="006E328D">
      <w:pPr>
        <w:pStyle w:val="ListParagraph"/>
        <w:numPr>
          <w:ilvl w:val="1"/>
          <w:numId w:val="33"/>
        </w:numPr>
      </w:pPr>
      <w:r w:rsidRPr="392625F0">
        <w:rPr>
          <w:b/>
        </w:rPr>
        <w:t>Password</w:t>
      </w:r>
      <w:r>
        <w:t>:</w:t>
      </w:r>
    </w:p>
    <w:p w14:paraId="0554F90C" w14:textId="504B1AFE" w:rsidR="0C8F2DD1" w:rsidRDefault="0C8F2DD1" w:rsidP="006E328D">
      <w:pPr>
        <w:pStyle w:val="ListParagraph"/>
        <w:numPr>
          <w:ilvl w:val="1"/>
          <w:numId w:val="33"/>
        </w:numPr>
      </w:pPr>
      <w:r w:rsidRPr="392625F0">
        <w:rPr>
          <w:b/>
        </w:rPr>
        <w:t>Listener type:</w:t>
      </w:r>
      <w:r>
        <w:t xml:space="preserve"> Multi site</w:t>
      </w:r>
    </w:p>
    <w:p w14:paraId="533F9C76" w14:textId="2028B63E" w:rsidR="0C8F2DD1" w:rsidRDefault="0C8F2DD1" w:rsidP="006E328D">
      <w:pPr>
        <w:pStyle w:val="ListParagraph"/>
        <w:numPr>
          <w:ilvl w:val="1"/>
          <w:numId w:val="33"/>
        </w:numPr>
      </w:pPr>
      <w:r w:rsidRPr="392625F0">
        <w:rPr>
          <w:b/>
        </w:rPr>
        <w:t>Host type:</w:t>
      </w:r>
      <w:r>
        <w:t xml:space="preserve"> Multiple/Wildcard</w:t>
      </w:r>
    </w:p>
    <w:p w14:paraId="605F6CD0" w14:textId="1FF7D2FC" w:rsidR="0C8F2DD1" w:rsidRDefault="0C8F2DD1" w:rsidP="006E328D">
      <w:pPr>
        <w:pStyle w:val="ListParagraph"/>
        <w:numPr>
          <w:ilvl w:val="1"/>
          <w:numId w:val="33"/>
        </w:numPr>
      </w:pPr>
      <w:r w:rsidRPr="392625F0">
        <w:rPr>
          <w:b/>
        </w:rPr>
        <w:t>Host names</w:t>
      </w:r>
      <w:r>
        <w:t>:</w:t>
      </w:r>
    </w:p>
    <w:p w14:paraId="4BF375D5" w14:textId="1AFB29F9" w:rsidR="61D0D5B1" w:rsidRDefault="61D0D5B1" w:rsidP="006E328D">
      <w:pPr>
        <w:pStyle w:val="ListParagraph"/>
        <w:numPr>
          <w:ilvl w:val="2"/>
          <w:numId w:val="33"/>
        </w:numPr>
      </w:pPr>
      <w:r>
        <w:t>kitstreaming.iai-contoso.com</w:t>
      </w:r>
    </w:p>
    <w:p w14:paraId="62A1A10A" w14:textId="526FF1EE" w:rsidR="5948CFD6" w:rsidRDefault="0C8F2DD1" w:rsidP="006E328D">
      <w:pPr>
        <w:pStyle w:val="ListParagraph"/>
        <w:numPr>
          <w:ilvl w:val="2"/>
          <w:numId w:val="33"/>
        </w:numPr>
      </w:pPr>
      <w:r>
        <w:t>*.</w:t>
      </w:r>
      <w:r w:rsidR="3DA0B249">
        <w:t>kitstreaming.iai-contoso</w:t>
      </w:r>
      <w:r>
        <w:t>.com</w:t>
      </w:r>
    </w:p>
    <w:p w14:paraId="7BF45B99" w14:textId="6089C77C" w:rsidR="7229DA7A" w:rsidRDefault="7229DA7A" w:rsidP="7229DA7A"/>
    <w:p w14:paraId="3FF688DB" w14:textId="38C33AD0" w:rsidR="7229DA7A" w:rsidRDefault="7C2BE345">
      <w:commentRangeStart w:id="96"/>
      <w:commentRangeEnd w:id="96"/>
      <w:r>
        <w:rPr>
          <w:rStyle w:val="CommentReference"/>
        </w:rPr>
        <w:commentReference w:id="96"/>
      </w:r>
      <w:r w:rsidR="00BA3861" w:rsidRPr="00C50111">
        <w:rPr>
          <w:noProof/>
        </w:rPr>
        <w:drawing>
          <wp:inline distT="0" distB="0" distL="0" distR="0" wp14:anchorId="34B40B0A" wp14:editId="0383C2B1">
            <wp:extent cx="4686987" cy="7067550"/>
            <wp:effectExtent l="0" t="0" r="0" b="0"/>
            <wp:docPr id="2025256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256894" name="Picture 1" descr="A screenshot of a computer&#10;&#10;Description automatically generated"/>
                    <pic:cNvPicPr/>
                  </pic:nvPicPr>
                  <pic:blipFill>
                    <a:blip r:embed="rId74"/>
                    <a:stretch>
                      <a:fillRect/>
                    </a:stretch>
                  </pic:blipFill>
                  <pic:spPr>
                    <a:xfrm>
                      <a:off x="0" y="0"/>
                      <a:ext cx="4689355" cy="7071121"/>
                    </a:xfrm>
                    <a:prstGeom prst="rect">
                      <a:avLst/>
                    </a:prstGeom>
                  </pic:spPr>
                </pic:pic>
              </a:graphicData>
            </a:graphic>
          </wp:inline>
        </w:drawing>
      </w:r>
    </w:p>
    <w:p w14:paraId="096B85B7" w14:textId="15FB3CF8" w:rsidR="30498ACD" w:rsidRDefault="30498ACD" w:rsidP="24E2C3D8">
      <w:pPr>
        <w:pStyle w:val="BodyText"/>
      </w:pPr>
    </w:p>
    <w:p w14:paraId="295EBF61" w14:textId="5EC2C067" w:rsidR="0E8E924E" w:rsidRDefault="7C2BE345" w:rsidP="09EB7FA6">
      <w:pPr>
        <w:pStyle w:val="BodyText"/>
      </w:pPr>
      <w:r>
        <w:t>If it shows “Failed to save application gateway changes”:</w:t>
      </w:r>
    </w:p>
    <w:tbl>
      <w:tblPr>
        <w:tblW w:w="0" w:type="auto"/>
        <w:tblBorders>
          <w:top w:val="single" w:sz="0" w:space="0" w:color="auto"/>
          <w:left w:val="single" w:sz="0" w:space="0" w:color="auto"/>
          <w:bottom w:val="single" w:sz="0" w:space="0" w:color="auto"/>
          <w:right w:val="single" w:sz="0" w:space="0" w:color="auto"/>
        </w:tblBorders>
        <w:tblLayout w:type="fixed"/>
        <w:tblLook w:val="06A0" w:firstRow="1" w:lastRow="0" w:firstColumn="1" w:lastColumn="0" w:noHBand="1" w:noVBand="1"/>
      </w:tblPr>
      <w:tblGrid>
        <w:gridCol w:w="9360"/>
      </w:tblGrid>
      <w:tr w:rsidR="55FCEB8A" w14:paraId="65478F66" w14:textId="77777777" w:rsidTr="266BF17D">
        <w:trPr>
          <w:trHeight w:val="300"/>
        </w:trPr>
        <w:tc>
          <w:tcPr>
            <w:tcW w:w="9360" w:type="dxa"/>
            <w:tcBorders>
              <w:top w:val="single" w:sz="0" w:space="0" w:color="auto"/>
              <w:left w:val="single" w:sz="0" w:space="0" w:color="auto"/>
              <w:bottom w:val="single" w:sz="0" w:space="0" w:color="auto"/>
              <w:right w:val="single" w:sz="0" w:space="0" w:color="auto"/>
            </w:tcBorders>
            <w:tcMar>
              <w:left w:w="225" w:type="dxa"/>
            </w:tcMar>
          </w:tcPr>
          <w:p w14:paraId="64E75D6E" w14:textId="317F04E7" w:rsidR="55FCEB8A" w:rsidRDefault="6CF8AD00" w:rsidP="09EB7FA6">
            <w:pPr>
              <w:spacing w:after="0" w:line="300" w:lineRule="auto"/>
              <w:rPr>
                <w:rFonts w:ascii="Consolas" w:eastAsia="Consolas" w:hAnsi="Consolas" w:cs="Consolas"/>
                <w:color w:val="000000" w:themeColor="text1"/>
                <w:sz w:val="21"/>
                <w:szCs w:val="21"/>
              </w:rPr>
            </w:pPr>
            <w:proofErr w:type="spellStart"/>
            <w:r w:rsidRPr="266BF17D">
              <w:rPr>
                <w:rFonts w:ascii="Consolas" w:eastAsia="Consolas" w:hAnsi="Consolas" w:cs="Consolas"/>
                <w:color w:val="000000" w:themeColor="text1"/>
                <w:sz w:val="21"/>
                <w:szCs w:val="21"/>
              </w:rPr>
              <w:t>user</w:t>
            </w:r>
            <w:r w:rsidRPr="266BF17D">
              <w:rPr>
                <w:rFonts w:ascii="Consolas" w:eastAsia="Consolas" w:hAnsi="Consolas" w:cs="Consolas"/>
                <w:color w:val="808080" w:themeColor="background1" w:themeShade="80"/>
                <w:sz w:val="21"/>
                <w:szCs w:val="21"/>
              </w:rPr>
              <w:t>@contoso</w:t>
            </w:r>
            <w:proofErr w:type="spellEnd"/>
            <w:r w:rsidRPr="266BF17D">
              <w:rPr>
                <w:rFonts w:ascii="Consolas" w:eastAsia="Consolas" w:hAnsi="Consolas" w:cs="Consolas"/>
                <w:color w:val="333333"/>
                <w:sz w:val="21"/>
                <w:szCs w:val="21"/>
              </w:rPr>
              <w:t xml:space="preserve"> </w:t>
            </w:r>
            <w:r w:rsidRPr="266BF17D">
              <w:rPr>
                <w:rFonts w:ascii="Consolas" w:eastAsia="Consolas" w:hAnsi="Consolas" w:cs="Consolas"/>
                <w:color w:val="000000" w:themeColor="text1"/>
                <w:sz w:val="21"/>
                <w:szCs w:val="21"/>
              </w:rPr>
              <w:t xml:space="preserve">~ % </w:t>
            </w:r>
            <w:proofErr w:type="spellStart"/>
            <w:r w:rsidRPr="266BF17D">
              <w:rPr>
                <w:rFonts w:ascii="Consolas" w:eastAsia="Consolas" w:hAnsi="Consolas" w:cs="Consolas"/>
                <w:color w:val="000000" w:themeColor="text1"/>
                <w:sz w:val="21"/>
                <w:szCs w:val="21"/>
              </w:rPr>
              <w:t>sudo</w:t>
            </w:r>
            <w:proofErr w:type="spellEnd"/>
            <w:r w:rsidRPr="266BF17D">
              <w:rPr>
                <w:rFonts w:ascii="Consolas" w:eastAsia="Consolas" w:hAnsi="Consolas" w:cs="Consolas"/>
                <w:color w:val="000000" w:themeColor="text1"/>
                <w:sz w:val="21"/>
                <w:szCs w:val="21"/>
              </w:rPr>
              <w:t xml:space="preserve"> </w:t>
            </w:r>
            <w:proofErr w:type="spellStart"/>
            <w:r w:rsidRPr="266BF17D">
              <w:rPr>
                <w:rFonts w:ascii="Consolas" w:eastAsia="Consolas" w:hAnsi="Consolas" w:cs="Consolas"/>
                <w:color w:val="000000" w:themeColor="text1"/>
                <w:sz w:val="21"/>
                <w:szCs w:val="21"/>
              </w:rPr>
              <w:t>chmod</w:t>
            </w:r>
            <w:proofErr w:type="spellEnd"/>
            <w:r w:rsidRPr="266BF17D">
              <w:rPr>
                <w:rFonts w:ascii="Consolas" w:eastAsia="Consolas" w:hAnsi="Consolas" w:cs="Consolas"/>
                <w:color w:val="000000" w:themeColor="text1"/>
                <w:sz w:val="21"/>
                <w:szCs w:val="21"/>
              </w:rPr>
              <w:t xml:space="preserve"> </w:t>
            </w:r>
            <w:r w:rsidRPr="266BF17D">
              <w:rPr>
                <w:rFonts w:ascii="Consolas" w:eastAsia="Consolas" w:hAnsi="Consolas" w:cs="Consolas"/>
                <w:color w:val="009900"/>
                <w:sz w:val="21"/>
                <w:szCs w:val="21"/>
              </w:rPr>
              <w:t>777</w:t>
            </w:r>
            <w:r w:rsidRPr="266BF17D">
              <w:rPr>
                <w:rFonts w:ascii="Consolas" w:eastAsia="Consolas" w:hAnsi="Consolas" w:cs="Consolas"/>
                <w:color w:val="333333"/>
                <w:sz w:val="21"/>
                <w:szCs w:val="21"/>
              </w:rPr>
              <w:t xml:space="preserve"> </w:t>
            </w:r>
            <w:proofErr w:type="spellStart"/>
            <w:r w:rsidR="7CFB6079" w:rsidRPr="266BF17D">
              <w:rPr>
                <w:rFonts w:ascii="Consolas" w:eastAsia="Consolas" w:hAnsi="Consolas" w:cs="Consolas"/>
                <w:color w:val="000000" w:themeColor="text1"/>
                <w:sz w:val="21"/>
                <w:szCs w:val="21"/>
              </w:rPr>
              <w:t>kitstreaming.iai-</w:t>
            </w:r>
            <w:r w:rsidRPr="266BF17D">
              <w:rPr>
                <w:rFonts w:ascii="Consolas" w:eastAsia="Consolas" w:hAnsi="Consolas" w:cs="Consolas"/>
                <w:color w:val="000000" w:themeColor="text1"/>
                <w:sz w:val="21"/>
                <w:szCs w:val="21"/>
              </w:rPr>
              <w:t>contoso.</w:t>
            </w:r>
            <w:r w:rsidR="7CFB6079" w:rsidRPr="266BF17D">
              <w:rPr>
                <w:rFonts w:ascii="Consolas" w:eastAsia="Consolas" w:hAnsi="Consolas" w:cs="Consolas"/>
                <w:color w:val="000000" w:themeColor="text1"/>
                <w:sz w:val="21"/>
                <w:szCs w:val="21"/>
              </w:rPr>
              <w:t>com</w:t>
            </w:r>
            <w:r w:rsidRPr="266BF17D">
              <w:rPr>
                <w:rFonts w:ascii="Consolas" w:eastAsia="Consolas" w:hAnsi="Consolas" w:cs="Consolas"/>
                <w:color w:val="000000" w:themeColor="text1"/>
                <w:sz w:val="21"/>
                <w:szCs w:val="21"/>
              </w:rPr>
              <w:t>.pf</w:t>
            </w:r>
            <w:r w:rsidR="018B37FA" w:rsidRPr="266BF17D">
              <w:rPr>
                <w:rFonts w:ascii="Consolas" w:eastAsia="Consolas" w:hAnsi="Consolas" w:cs="Consolas"/>
                <w:color w:val="000000" w:themeColor="text1"/>
                <w:sz w:val="21"/>
                <w:szCs w:val="21"/>
              </w:rPr>
              <w:t>x</w:t>
            </w:r>
            <w:proofErr w:type="spellEnd"/>
          </w:p>
        </w:tc>
      </w:tr>
    </w:tbl>
    <w:p w14:paraId="0196FD46" w14:textId="73F1BA38" w:rsidR="5A61F87B" w:rsidRDefault="5A61F87B" w:rsidP="09EB7FA6">
      <w:pPr>
        <w:pStyle w:val="BodyText"/>
        <w:rPr>
          <w:b/>
        </w:rPr>
      </w:pPr>
      <w:r w:rsidRPr="1FE6274D">
        <w:rPr>
          <w:b/>
        </w:rPr>
        <w:t>Routing Rules</w:t>
      </w:r>
    </w:p>
    <w:p w14:paraId="1DFF4E1B" w14:textId="22F6379E" w:rsidR="5A61F87B" w:rsidRDefault="5A61F87B" w:rsidP="7A22092D">
      <w:pPr>
        <w:pStyle w:val="BodyText"/>
      </w:pPr>
      <w:r>
        <w:t>Under Settings &gt; Rules, click + Routing rule</w:t>
      </w:r>
    </w:p>
    <w:p w14:paraId="7C0F823A" w14:textId="0854369E" w:rsidR="5A61F87B" w:rsidRDefault="5A61F87B" w:rsidP="006E328D">
      <w:pPr>
        <w:pStyle w:val="BodyText"/>
        <w:numPr>
          <w:ilvl w:val="0"/>
          <w:numId w:val="34"/>
        </w:numPr>
      </w:pPr>
      <w:r w:rsidRPr="3708BDCA">
        <w:rPr>
          <w:b/>
        </w:rPr>
        <w:t>Name</w:t>
      </w:r>
      <w:r>
        <w:t>: https</w:t>
      </w:r>
    </w:p>
    <w:p w14:paraId="13564DD7" w14:textId="411D8F56" w:rsidR="5A61F87B" w:rsidRDefault="5A61F87B" w:rsidP="006E328D">
      <w:pPr>
        <w:pStyle w:val="ListParagraph"/>
        <w:numPr>
          <w:ilvl w:val="0"/>
          <w:numId w:val="34"/>
        </w:numPr>
      </w:pPr>
      <w:r w:rsidRPr="3708BDCA">
        <w:rPr>
          <w:b/>
        </w:rPr>
        <w:t>Priority</w:t>
      </w:r>
      <w:r>
        <w:t>: 10</w:t>
      </w:r>
    </w:p>
    <w:p w14:paraId="3BA2B451" w14:textId="6FBC8375" w:rsidR="55FCEB8A" w:rsidRDefault="5A61F87B" w:rsidP="006E328D">
      <w:pPr>
        <w:pStyle w:val="BodyText"/>
        <w:numPr>
          <w:ilvl w:val="0"/>
          <w:numId w:val="34"/>
        </w:numPr>
      </w:pPr>
      <w:r w:rsidRPr="3708BDCA">
        <w:rPr>
          <w:b/>
        </w:rPr>
        <w:t>Listener</w:t>
      </w:r>
      <w:r>
        <w:t>: https</w:t>
      </w:r>
      <w:r w:rsidR="19E6CBF2">
        <w:tab/>
      </w:r>
    </w:p>
    <w:p w14:paraId="3F3569A4" w14:textId="4D06185A" w:rsidR="6BC0AFDB" w:rsidRDefault="6BC0AFDB" w:rsidP="6BC0AFDB">
      <w:pPr>
        <w:pStyle w:val="BodyText"/>
      </w:pPr>
    </w:p>
    <w:p w14:paraId="67DC5BFD" w14:textId="6DB4090C" w:rsidR="024ADF55" w:rsidRDefault="0005109B">
      <w:r w:rsidRPr="001C2085">
        <w:rPr>
          <w:noProof/>
        </w:rPr>
        <w:drawing>
          <wp:inline distT="0" distB="0" distL="0" distR="0" wp14:anchorId="2ECBF384" wp14:editId="6149E6FE">
            <wp:extent cx="4448796" cy="2038635"/>
            <wp:effectExtent l="0" t="0" r="0" b="0"/>
            <wp:docPr id="19588973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97377" name="Picture 1" descr="A screenshot of a computer screen&#10;&#10;Description automatically generated"/>
                    <pic:cNvPicPr/>
                  </pic:nvPicPr>
                  <pic:blipFill>
                    <a:blip r:embed="rId75"/>
                    <a:stretch>
                      <a:fillRect/>
                    </a:stretch>
                  </pic:blipFill>
                  <pic:spPr>
                    <a:xfrm>
                      <a:off x="0" y="0"/>
                      <a:ext cx="4448796" cy="2038635"/>
                    </a:xfrm>
                    <a:prstGeom prst="rect">
                      <a:avLst/>
                    </a:prstGeom>
                  </pic:spPr>
                </pic:pic>
              </a:graphicData>
            </a:graphic>
          </wp:inline>
        </w:drawing>
      </w:r>
    </w:p>
    <w:p w14:paraId="15757BDE" w14:textId="7C695D21" w:rsidR="0443C9DC" w:rsidRDefault="0443C9DC" w:rsidP="0443C9DC">
      <w:pPr>
        <w:pStyle w:val="BodyText"/>
      </w:pPr>
    </w:p>
    <w:p w14:paraId="332BE9BD" w14:textId="348AB42E" w:rsidR="024ADF55" w:rsidRDefault="024ADF55" w:rsidP="12DD7D49">
      <w:pPr>
        <w:pStyle w:val="BodyText"/>
        <w:rPr>
          <w:b/>
        </w:rPr>
      </w:pPr>
      <w:r w:rsidRPr="12DD7D49">
        <w:rPr>
          <w:b/>
        </w:rPr>
        <w:t>Backend pool</w:t>
      </w:r>
      <w:r>
        <w:tab/>
      </w:r>
    </w:p>
    <w:p w14:paraId="224A30AB" w14:textId="0CBE932A" w:rsidR="024ADF55" w:rsidRDefault="024ADF55" w:rsidP="006E328D">
      <w:pPr>
        <w:pStyle w:val="BodyText"/>
        <w:numPr>
          <w:ilvl w:val="0"/>
          <w:numId w:val="35"/>
        </w:numPr>
      </w:pPr>
      <w:r w:rsidRPr="0F64793F">
        <w:rPr>
          <w:b/>
          <w:bCs/>
        </w:rPr>
        <w:t>Backend target</w:t>
      </w:r>
      <w:r>
        <w:t xml:space="preserve">: </w:t>
      </w:r>
      <w:commentRangeStart w:id="97"/>
      <w:proofErr w:type="spellStart"/>
      <w:r>
        <w:t>apim</w:t>
      </w:r>
      <w:commentRangeEnd w:id="97"/>
      <w:proofErr w:type="spellEnd"/>
      <w:r>
        <w:rPr>
          <w:rStyle w:val="CommentReference"/>
        </w:rPr>
        <w:commentReference w:id="97"/>
      </w:r>
    </w:p>
    <w:p w14:paraId="2CE1A79A" w14:textId="776525CF" w:rsidR="024ADF55" w:rsidRDefault="024ADF55" w:rsidP="006E328D">
      <w:pPr>
        <w:pStyle w:val="BodyText"/>
        <w:numPr>
          <w:ilvl w:val="0"/>
          <w:numId w:val="35"/>
        </w:numPr>
      </w:pPr>
      <w:r w:rsidRPr="12DD7D49">
        <w:rPr>
          <w:b/>
        </w:rPr>
        <w:t>Backend settings</w:t>
      </w:r>
      <w:r>
        <w:t>: https-internal</w:t>
      </w:r>
    </w:p>
    <w:p w14:paraId="3C47C3C1" w14:textId="02566192" w:rsidR="2E700CAE" w:rsidRDefault="2E700CAE" w:rsidP="2E700CAE">
      <w:pPr>
        <w:pStyle w:val="BodyText"/>
      </w:pPr>
    </w:p>
    <w:p w14:paraId="0718886A" w14:textId="17EA8D7E" w:rsidR="7C283EC2" w:rsidRDefault="00045D77">
      <w:r w:rsidRPr="000561A0">
        <w:rPr>
          <w:noProof/>
        </w:rPr>
        <w:drawing>
          <wp:inline distT="0" distB="0" distL="0" distR="0" wp14:anchorId="1C42D6CB" wp14:editId="4B36F02E">
            <wp:extent cx="4429743" cy="3801005"/>
            <wp:effectExtent l="0" t="0" r="9525" b="9525"/>
            <wp:docPr id="179886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0833" name="Picture 1" descr="A screenshot of a computer&#10;&#10;Description automatically generated"/>
                    <pic:cNvPicPr/>
                  </pic:nvPicPr>
                  <pic:blipFill>
                    <a:blip r:embed="rId76"/>
                    <a:stretch>
                      <a:fillRect/>
                    </a:stretch>
                  </pic:blipFill>
                  <pic:spPr>
                    <a:xfrm>
                      <a:off x="0" y="0"/>
                      <a:ext cx="4429743" cy="3801005"/>
                    </a:xfrm>
                    <a:prstGeom prst="rect">
                      <a:avLst/>
                    </a:prstGeom>
                  </pic:spPr>
                </pic:pic>
              </a:graphicData>
            </a:graphic>
          </wp:inline>
        </w:drawing>
      </w:r>
    </w:p>
    <w:p w14:paraId="474B5C68" w14:textId="2128961E" w:rsidR="7C283EC2" w:rsidRDefault="7C283EC2" w:rsidP="25970EA7">
      <w:pPr>
        <w:pStyle w:val="BodyText"/>
      </w:pPr>
      <w:r>
        <w:t xml:space="preserve">Under Settings &gt; Rules, click </w:t>
      </w:r>
      <w:proofErr w:type="spellStart"/>
      <w:r>
        <w:t>waf</w:t>
      </w:r>
      <w:proofErr w:type="spellEnd"/>
      <w:r>
        <w:t>-to-</w:t>
      </w:r>
      <w:proofErr w:type="spellStart"/>
      <w:r>
        <w:t>apim</w:t>
      </w:r>
      <w:proofErr w:type="spellEnd"/>
      <w:r>
        <w:t>-internal</w:t>
      </w:r>
    </w:p>
    <w:p w14:paraId="0F9EDD56" w14:textId="2E897C52" w:rsidR="7C283EC2" w:rsidRDefault="7C283EC2" w:rsidP="25970EA7">
      <w:pPr>
        <w:pStyle w:val="BodyText"/>
        <w:rPr>
          <w:b/>
          <w:bCs/>
        </w:rPr>
      </w:pPr>
      <w:r w:rsidRPr="25970EA7">
        <w:rPr>
          <w:b/>
          <w:bCs/>
        </w:rPr>
        <w:t>Backend targets</w:t>
      </w:r>
    </w:p>
    <w:p w14:paraId="566C9C84" w14:textId="398DE9ED" w:rsidR="7C283EC2" w:rsidRDefault="7C283EC2" w:rsidP="006E328D">
      <w:pPr>
        <w:pStyle w:val="BodyText"/>
        <w:numPr>
          <w:ilvl w:val="0"/>
          <w:numId w:val="36"/>
        </w:numPr>
      </w:pPr>
      <w:r>
        <w:t>Change Target type from Backend pool to Redirection</w:t>
      </w:r>
    </w:p>
    <w:p w14:paraId="06D653E7" w14:textId="06FA457A" w:rsidR="1AE1B3D4" w:rsidRDefault="7C283EC2" w:rsidP="006E328D">
      <w:pPr>
        <w:pStyle w:val="BodyText"/>
        <w:numPr>
          <w:ilvl w:val="0"/>
          <w:numId w:val="36"/>
        </w:numPr>
      </w:pPr>
      <w:r w:rsidRPr="45E2CC0B">
        <w:rPr>
          <w:b/>
        </w:rPr>
        <w:t>Target listener:</w:t>
      </w:r>
      <w:r>
        <w:t xml:space="preserve"> https</w:t>
      </w:r>
    </w:p>
    <w:p w14:paraId="5D9B55BF" w14:textId="62D0232F" w:rsidR="1AE1B3D4" w:rsidRDefault="1AE1B3D4" w:rsidP="1AE1B3D4">
      <w:pPr>
        <w:pStyle w:val="BodyText"/>
      </w:pPr>
    </w:p>
    <w:p w14:paraId="7FFE41F2" w14:textId="0AC041B5" w:rsidR="40C9DFDC" w:rsidRDefault="002F5815">
      <w:r w:rsidRPr="00CD3DC8">
        <w:rPr>
          <w:noProof/>
        </w:rPr>
        <w:drawing>
          <wp:inline distT="0" distB="0" distL="0" distR="0" wp14:anchorId="0CA57D45" wp14:editId="43C3829A">
            <wp:extent cx="4315427" cy="2524477"/>
            <wp:effectExtent l="0" t="0" r="9525" b="9525"/>
            <wp:docPr id="14032039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03976" name="Picture 1" descr="A screenshot of a computer screen&#10;&#10;Description automatically generated"/>
                    <pic:cNvPicPr/>
                  </pic:nvPicPr>
                  <pic:blipFill>
                    <a:blip r:embed="rId77"/>
                    <a:stretch>
                      <a:fillRect/>
                    </a:stretch>
                  </pic:blipFill>
                  <pic:spPr>
                    <a:xfrm>
                      <a:off x="0" y="0"/>
                      <a:ext cx="4315427" cy="2524477"/>
                    </a:xfrm>
                    <a:prstGeom prst="rect">
                      <a:avLst/>
                    </a:prstGeom>
                  </pic:spPr>
                </pic:pic>
              </a:graphicData>
            </a:graphic>
          </wp:inline>
        </w:drawing>
      </w:r>
    </w:p>
    <w:p w14:paraId="666BDA88" w14:textId="22D18E32" w:rsidR="0039137A" w:rsidRDefault="0039137A" w:rsidP="583F669E">
      <w:pPr>
        <w:pStyle w:val="Heading2"/>
      </w:pPr>
    </w:p>
    <w:p w14:paraId="275961CD" w14:textId="4097F295" w:rsidR="0039137A" w:rsidRDefault="63BF2227" w:rsidP="0DF31D0E">
      <w:pPr>
        <w:pStyle w:val="BodyText"/>
        <w:rPr>
          <w:b/>
          <w:bCs/>
        </w:rPr>
      </w:pPr>
      <w:r w:rsidRPr="0DF31D0E">
        <w:rPr>
          <w:b/>
          <w:bCs/>
        </w:rPr>
        <w:t>Post Deployment:</w:t>
      </w:r>
    </w:p>
    <w:p w14:paraId="14D6EB34" w14:textId="7E82EAEA" w:rsidR="0039137A" w:rsidRDefault="63BF2227" w:rsidP="0DF31D0E">
      <w:pPr>
        <w:pStyle w:val="BodyText"/>
      </w:pPr>
      <w:r>
        <w:t xml:space="preserve">If your APIM service is not yet finished deploying with post deployment steps, you will see an error on the </w:t>
      </w:r>
      <w:proofErr w:type="spellStart"/>
      <w:r>
        <w:t>AppGW</w:t>
      </w:r>
      <w:proofErr w:type="spellEnd"/>
      <w:r>
        <w:t xml:space="preserve"> with something like "Unhealthy backend pools". Once </w:t>
      </w:r>
      <w:del w:id="98" w:author="David Marshall" w:date="2024-10-29T18:21:00Z" w16du:dateUtc="2024-10-30T01:21:00Z">
        <w:r>
          <w:delText>AppGW</w:delText>
        </w:r>
        <w:r w:rsidDel="00736054">
          <w:delText xml:space="preserve"> </w:delText>
        </w:r>
      </w:del>
      <w:ins w:id="99" w:author="David Marshall" w:date="2024-10-29T18:21:00Z" w16du:dateUtc="2024-10-30T01:21:00Z">
        <w:r w:rsidR="00736054">
          <w:t>APIM</w:t>
        </w:r>
        <w:r>
          <w:t xml:space="preserve"> </w:t>
        </w:r>
      </w:ins>
      <w:r>
        <w:t>is deployed, you should no longer have this error. Try testing the health probe if this problem continues and make sure that the URLs you added are configured correctly.</w:t>
      </w:r>
    </w:p>
    <w:p w14:paraId="25BBE014" w14:textId="754DDE04" w:rsidR="0039137A" w:rsidRDefault="0039137A" w:rsidP="0DF31D0E">
      <w:pPr>
        <w:pStyle w:val="BodyText"/>
      </w:pPr>
    </w:p>
    <w:p w14:paraId="23608353" w14:textId="4B1075BE" w:rsidR="0039137A" w:rsidRDefault="63BF2227" w:rsidP="10F5F4B1">
      <w:pPr>
        <w:pStyle w:val="BodyText"/>
        <w:rPr>
          <w:b/>
          <w:bCs/>
        </w:rPr>
      </w:pPr>
      <w:r w:rsidRPr="10F5F4B1">
        <w:rPr>
          <w:b/>
          <w:bCs/>
        </w:rPr>
        <w:t>RBAC</w:t>
      </w:r>
    </w:p>
    <w:p w14:paraId="4EE2D09E" w14:textId="00F5968B" w:rsidR="0039137A" w:rsidRDefault="63BF2227" w:rsidP="10F5F4B1">
      <w:pPr>
        <w:pStyle w:val="BodyText"/>
      </w:pPr>
      <w:r>
        <w:t>Assign RBAC permissions to enterprise app registration created by AKS cluster</w:t>
      </w:r>
    </w:p>
    <w:p w14:paraId="2E82B826" w14:textId="5AA408C5" w:rsidR="0039137A" w:rsidRDefault="63BF2227" w:rsidP="006E328D">
      <w:pPr>
        <w:pStyle w:val="BodyText"/>
        <w:numPr>
          <w:ilvl w:val="0"/>
          <w:numId w:val="37"/>
        </w:numPr>
      </w:pPr>
      <w:r>
        <w:t xml:space="preserve">Find the </w:t>
      </w:r>
      <w:proofErr w:type="spellStart"/>
      <w:r>
        <w:t>vnet</w:t>
      </w:r>
      <w:proofErr w:type="spellEnd"/>
      <w:r>
        <w:t xml:space="preserve"> created in step 1</w:t>
      </w:r>
    </w:p>
    <w:p w14:paraId="01BE7E5F" w14:textId="6B9DB5EF" w:rsidR="0039137A" w:rsidRDefault="63BF2227" w:rsidP="006E328D">
      <w:pPr>
        <w:pStyle w:val="BodyText"/>
        <w:numPr>
          <w:ilvl w:val="0"/>
          <w:numId w:val="37"/>
        </w:numPr>
      </w:pPr>
      <w:r>
        <w:t xml:space="preserve">Under Access control (IAM), </w:t>
      </w:r>
      <w:r w:rsidR="7F456EAB">
        <w:t>click Check access</w:t>
      </w:r>
    </w:p>
    <w:p w14:paraId="26DFBF33" w14:textId="48E7FE7A" w:rsidR="0039137A" w:rsidRDefault="63BF2227" w:rsidP="006E328D">
      <w:pPr>
        <w:pStyle w:val="BodyText"/>
        <w:numPr>
          <w:ilvl w:val="1"/>
          <w:numId w:val="37"/>
        </w:numPr>
      </w:pPr>
      <w:r>
        <w:t xml:space="preserve">Search for the cluster name </w:t>
      </w:r>
      <w:r w:rsidR="7666D9AB">
        <w:t>after selecting</w:t>
      </w:r>
      <w:r>
        <w:t xml:space="preserve"> Managed Identities and add the managed identity of the AKS cluster</w:t>
      </w:r>
    </w:p>
    <w:p w14:paraId="0FBFF158" w14:textId="5F11A114" w:rsidR="0039137A" w:rsidRDefault="0039137A" w:rsidP="10F5F4B1">
      <w:pPr>
        <w:pStyle w:val="BodyText"/>
      </w:pPr>
    </w:p>
    <w:p w14:paraId="34BC7134" w14:textId="1B754A24" w:rsidR="0039137A" w:rsidRDefault="00AB4054" w:rsidP="5B6CA5F1">
      <w:r w:rsidRPr="00F21DC9">
        <w:rPr>
          <w:noProof/>
        </w:rPr>
        <w:drawing>
          <wp:inline distT="0" distB="0" distL="0" distR="0" wp14:anchorId="7DAA11B4" wp14:editId="4A78DC6C">
            <wp:extent cx="5943600" cy="2631440"/>
            <wp:effectExtent l="0" t="0" r="0" b="0"/>
            <wp:docPr id="181805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565" name="Picture 1" descr="A screenshot of a computer screen&#10;&#10;Description automatically generated"/>
                    <pic:cNvPicPr/>
                  </pic:nvPicPr>
                  <pic:blipFill>
                    <a:blip r:embed="rId78"/>
                    <a:stretch>
                      <a:fillRect/>
                    </a:stretch>
                  </pic:blipFill>
                  <pic:spPr>
                    <a:xfrm>
                      <a:off x="0" y="0"/>
                      <a:ext cx="5943600" cy="2631440"/>
                    </a:xfrm>
                    <a:prstGeom prst="rect">
                      <a:avLst/>
                    </a:prstGeom>
                  </pic:spPr>
                </pic:pic>
              </a:graphicData>
            </a:graphic>
          </wp:inline>
        </w:drawing>
      </w:r>
    </w:p>
    <w:p w14:paraId="4FDF3A5F" w14:textId="5EE46359" w:rsidR="0039137A" w:rsidRDefault="0039137A" w:rsidP="045706D1"/>
    <w:p w14:paraId="6DCC8849" w14:textId="07649BCA" w:rsidR="0039137A" w:rsidRDefault="0039137A" w:rsidP="045706D1"/>
    <w:p w14:paraId="3A76D421" w14:textId="0C09EDAB" w:rsidR="0039137A" w:rsidRDefault="0039137A" w:rsidP="045706D1"/>
    <w:p w14:paraId="1D824025" w14:textId="769FB7FB" w:rsidR="0039137A" w:rsidRDefault="0039137A" w:rsidP="045706D1"/>
    <w:p w14:paraId="714E2B85" w14:textId="4E02E0B2" w:rsidR="0039137A" w:rsidRDefault="050738C3" w:rsidP="0007266E">
      <w:pPr>
        <w:pStyle w:val="Heading2"/>
      </w:pPr>
      <w:bookmarkStart w:id="100" w:name="_Toc1409077608"/>
      <w:bookmarkStart w:id="101" w:name="_Toc689964632"/>
      <w:bookmarkStart w:id="102" w:name="_Toc182123724"/>
      <w:bookmarkStart w:id="103" w:name="X6e35d468bf0a0e62f1051ba5927a6088a425427"/>
      <w:bookmarkEnd w:id="26"/>
      <w:bookmarkEnd w:id="34"/>
      <w:r>
        <w:t xml:space="preserve">Omniverse </w:t>
      </w:r>
      <w:r w:rsidR="0E323F6B">
        <w:t xml:space="preserve">Kit </w:t>
      </w:r>
      <w:r>
        <w:t>App Streaming Deployment and Configuration</w:t>
      </w:r>
      <w:bookmarkEnd w:id="100"/>
      <w:bookmarkEnd w:id="101"/>
      <w:bookmarkEnd w:id="102"/>
    </w:p>
    <w:p w14:paraId="410CD4AC" w14:textId="484C2E61" w:rsidR="15D02A70" w:rsidRDefault="15D02A70" w:rsidP="6EADC600">
      <w:pPr>
        <w:pStyle w:val="BodyText"/>
      </w:pPr>
      <w:r>
        <w:t xml:space="preserve">For an overview of Omniverse </w:t>
      </w:r>
      <w:r w:rsidR="5F23B2A2">
        <w:t>Kit A</w:t>
      </w:r>
      <w:r>
        <w:t xml:space="preserve">pp Streaming please see </w:t>
      </w:r>
      <w:hyperlink r:id="rId79">
        <w:r w:rsidRPr="34540535">
          <w:rPr>
            <w:rStyle w:val="Hyperlink"/>
          </w:rPr>
          <w:t>Overview — Omniverse Application Streaming API latest documentation (nvidia.com)</w:t>
        </w:r>
      </w:hyperlink>
    </w:p>
    <w:p w14:paraId="7D6D5BF2" w14:textId="41D25A1A" w:rsidR="70FF9E1C" w:rsidRDefault="2EA8CB77" w:rsidP="00802197">
      <w:pPr>
        <w:pStyle w:val="Heading3"/>
      </w:pPr>
      <w:bookmarkStart w:id="104" w:name="_Toc1892095640"/>
      <w:bookmarkStart w:id="105" w:name="_Toc182123725"/>
      <w:commentRangeStart w:id="106"/>
      <w:r>
        <w:t>Custom</w:t>
      </w:r>
      <w:commentRangeStart w:id="107"/>
      <w:commentRangeStart w:id="108"/>
      <w:r w:rsidR="424F2CE9">
        <w:t xml:space="preserve"> O</w:t>
      </w:r>
      <w:r w:rsidR="32E77BD6">
        <w:t>mniverse</w:t>
      </w:r>
      <w:r w:rsidR="424F2CE9">
        <w:t xml:space="preserve"> Kit A</w:t>
      </w:r>
      <w:r w:rsidR="2C2D1DF9">
        <w:t>pplication</w:t>
      </w:r>
      <w:r w:rsidR="424F2CE9">
        <w:t xml:space="preserve"> installation and configuration</w:t>
      </w:r>
      <w:commentRangeEnd w:id="107"/>
      <w:r w:rsidR="07C90E94">
        <w:rPr>
          <w:rStyle w:val="CommentReference"/>
        </w:rPr>
        <w:commentReference w:id="107"/>
      </w:r>
      <w:commentRangeEnd w:id="108"/>
      <w:r w:rsidR="07C90E94">
        <w:rPr>
          <w:rStyle w:val="CommentReference"/>
        </w:rPr>
        <w:commentReference w:id="108"/>
      </w:r>
      <w:bookmarkEnd w:id="104"/>
      <w:commentRangeEnd w:id="106"/>
      <w:r w:rsidR="07C90E94">
        <w:rPr>
          <w:rStyle w:val="CommentReference"/>
        </w:rPr>
        <w:commentReference w:id="106"/>
      </w:r>
      <w:bookmarkEnd w:id="105"/>
    </w:p>
    <w:p w14:paraId="6987E530" w14:textId="6883F930" w:rsidR="70FF9E1C" w:rsidRDefault="597FC9FD" w:rsidP="70FF9E1C">
      <w:pPr>
        <w:pStyle w:val="BodyText"/>
      </w:pPr>
      <w:r>
        <w:t xml:space="preserve">ISV Custom Kit app needs to be substituted for the default kit app in the Kubernetes pod (the pod also contains an Envoy proxy). This has already been done for the sample custom kit app but would need to be reconfigured for ISV specific custom Kit app. </w:t>
      </w:r>
      <w:r w:rsidR="446DE426">
        <w:t xml:space="preserve">See </w:t>
      </w:r>
      <w:r w:rsidR="5C8C1DDC">
        <w:t>README.md in GitHub repo</w:t>
      </w:r>
      <w:r w:rsidR="1055A1FA">
        <w:t xml:space="preserve"> </w:t>
      </w:r>
      <w:r>
        <w:t>for creating a Docker container for an ISV custom kit app.</w:t>
      </w:r>
    </w:p>
    <w:p w14:paraId="2395558E" w14:textId="64C1AEDF" w:rsidR="07BBDEC2" w:rsidRDefault="07BBDEC2" w:rsidP="58256FF4">
      <w:pPr>
        <w:pStyle w:val="BodyText"/>
      </w:pPr>
      <w:r>
        <w:t xml:space="preserve">Omniverse Kit is </w:t>
      </w:r>
      <w:r w:rsidR="7605D843">
        <w:t xml:space="preserve">a powerful toolkit for developers to build applications, plugins, or microservices for their own ecosystems. In this document, we describe leveraging Omniverse Kit to build a custom rendering application. </w:t>
      </w:r>
    </w:p>
    <w:p w14:paraId="7DF8C36C" w14:textId="2557865D" w:rsidR="70FF9E1C" w:rsidRDefault="424F2CE9" w:rsidP="34540535">
      <w:pPr>
        <w:pStyle w:val="Heading4"/>
      </w:pPr>
      <w:bookmarkStart w:id="109" w:name="_Toc1510417087"/>
      <w:bookmarkStart w:id="110" w:name="_Toc182123726"/>
      <w:r>
        <w:t>Configure ISV Custom Kit App for Deployment</w:t>
      </w:r>
      <w:bookmarkEnd w:id="109"/>
      <w:bookmarkEnd w:id="110"/>
    </w:p>
    <w:p w14:paraId="6FCE1BE9" w14:textId="5B3F8E94" w:rsidR="70FF9E1C" w:rsidRDefault="597FC9FD" w:rsidP="70FF9E1C">
      <w:pPr>
        <w:pStyle w:val="BodyText"/>
      </w:pPr>
      <w:r>
        <w:t xml:space="preserve">This is </w:t>
      </w:r>
      <w:r w:rsidR="169922AD">
        <w:t>where you need to</w:t>
      </w:r>
      <w:r>
        <w:t xml:space="preserve"> set the YAML files values to pull the specific version of the ISV custom kit app previously uploaded to an accessible Container Registry (e.g. private Azure Container Registry in same Resource Group).</w:t>
      </w:r>
    </w:p>
    <w:p w14:paraId="3391DAD7" w14:textId="301EE797" w:rsidR="1CAF57B4" w:rsidRDefault="580FCEE3" w:rsidP="1CAF57B4">
      <w:pPr>
        <w:pStyle w:val="BodyText"/>
      </w:pPr>
      <w:r>
        <w:t xml:space="preserve">Omniverse </w:t>
      </w:r>
      <w:r w:rsidR="06B4F809">
        <w:t xml:space="preserve">Kit </w:t>
      </w:r>
      <w:r>
        <w:t xml:space="preserve">App Streaming allows you to register different Kit containers as potential candidates for streaming sessions. To use your custom container, you will need to register a new `application`, </w:t>
      </w:r>
      <w:r w:rsidR="2C70949A">
        <w:t xml:space="preserve">`application-version`, and `application-profile`. </w:t>
      </w:r>
      <w:r>
        <w:t xml:space="preserve"> </w:t>
      </w:r>
    </w:p>
    <w:p w14:paraId="13899C83" w14:textId="487A9AE5" w:rsidR="52D39AB3" w:rsidRDefault="52D39AB3" w:rsidP="006E328D">
      <w:pPr>
        <w:pStyle w:val="ListParagraph"/>
        <w:numPr>
          <w:ilvl w:val="0"/>
          <w:numId w:val="9"/>
        </w:numPr>
        <w:rPr>
          <w:rFonts w:ascii="Arial" w:eastAsia="Arial" w:hAnsi="Arial" w:cs="Arial"/>
          <w:color w:val="1A1A1A"/>
        </w:rPr>
      </w:pPr>
      <w:r w:rsidRPr="028BA541">
        <w:rPr>
          <w:rFonts w:ascii="Menlo" w:eastAsia="Menlo" w:hAnsi="Menlo" w:cs="Menlo"/>
          <w:color w:val="000000" w:themeColor="text1"/>
        </w:rPr>
        <w:t>Application</w:t>
      </w:r>
      <w:r w:rsidRPr="028BA541">
        <w:rPr>
          <w:rFonts w:ascii="Arial" w:eastAsia="Arial" w:hAnsi="Arial" w:cs="Arial"/>
          <w:color w:val="1A1A1A"/>
        </w:rPr>
        <w:t xml:space="preserve"> - the overall Kit Application that you want to make available for streaming.</w:t>
      </w:r>
    </w:p>
    <w:p w14:paraId="46646D0B" w14:textId="46671188" w:rsidR="52D39AB3" w:rsidRDefault="52D39AB3" w:rsidP="006E328D">
      <w:pPr>
        <w:pStyle w:val="ListParagraph"/>
        <w:numPr>
          <w:ilvl w:val="0"/>
          <w:numId w:val="9"/>
        </w:numPr>
        <w:shd w:val="clear" w:color="auto" w:fill="FFFFFF" w:themeFill="background1"/>
        <w:spacing w:before="240" w:after="240" w:line="360" w:lineRule="auto"/>
        <w:rPr>
          <w:rFonts w:ascii="Arial" w:eastAsia="Arial" w:hAnsi="Arial" w:cs="Arial"/>
          <w:color w:val="1A1A1A"/>
        </w:rPr>
      </w:pPr>
      <w:proofErr w:type="spellStart"/>
      <w:r w:rsidRPr="028BA541">
        <w:rPr>
          <w:rFonts w:ascii="Menlo" w:eastAsia="Menlo" w:hAnsi="Menlo" w:cs="Menlo"/>
          <w:color w:val="000000" w:themeColor="text1"/>
        </w:rPr>
        <w:t>ApplicationVersion</w:t>
      </w:r>
      <w:proofErr w:type="spellEnd"/>
      <w:r w:rsidRPr="028BA541">
        <w:rPr>
          <w:rFonts w:ascii="Arial" w:eastAsia="Arial" w:hAnsi="Arial" w:cs="Arial"/>
          <w:color w:val="1A1A1A"/>
        </w:rPr>
        <w:t xml:space="preserve"> - a specific release or version of an application.</w:t>
      </w:r>
    </w:p>
    <w:p w14:paraId="6F72D746" w14:textId="0140F4F0" w:rsidR="028BA541" w:rsidRDefault="52D39AB3" w:rsidP="006E328D">
      <w:pPr>
        <w:pStyle w:val="ListParagraph"/>
        <w:numPr>
          <w:ilvl w:val="0"/>
          <w:numId w:val="9"/>
        </w:numPr>
        <w:shd w:val="clear" w:color="auto" w:fill="FFFFFF" w:themeFill="background1"/>
        <w:spacing w:before="240" w:after="240" w:line="360" w:lineRule="auto"/>
        <w:rPr>
          <w:rFonts w:ascii="Arial" w:eastAsia="Arial" w:hAnsi="Arial" w:cs="Arial"/>
          <w:color w:val="1A1A1A"/>
        </w:rPr>
      </w:pPr>
      <w:r w:rsidRPr="028BA541">
        <w:rPr>
          <w:rFonts w:ascii="Menlo" w:eastAsia="Menlo" w:hAnsi="Menlo" w:cs="Menlo"/>
          <w:color w:val="000000" w:themeColor="text1"/>
        </w:rPr>
        <w:t>Application Profile</w:t>
      </w:r>
      <w:r w:rsidRPr="028BA541">
        <w:rPr>
          <w:rFonts w:ascii="Arial" w:eastAsia="Arial" w:hAnsi="Arial" w:cs="Arial"/>
          <w:color w:val="1A1A1A"/>
        </w:rPr>
        <w:t xml:space="preserve"> - the runtime configuration and deployment settings to use when instantiating a Kit Application stream.</w:t>
      </w:r>
    </w:p>
    <w:p w14:paraId="26C1EA06" w14:textId="5F5A7B75" w:rsidR="70FF9E1C" w:rsidRDefault="52D39AB3" w:rsidP="2E9E2B7E">
      <w:r>
        <w:t>You can read mor</w:t>
      </w:r>
      <w:commentRangeStart w:id="111"/>
      <w:commentRangeStart w:id="112"/>
      <w:r>
        <w:t xml:space="preserve">e about integrating and managing containerized Omniverse Kit Applications in the official Omniverse </w:t>
      </w:r>
      <w:r w:rsidR="74283410">
        <w:t xml:space="preserve">Kit </w:t>
      </w:r>
      <w:r>
        <w:t>App</w:t>
      </w:r>
      <w:r w:rsidR="3C547190">
        <w:t xml:space="preserve"> </w:t>
      </w:r>
      <w:r>
        <w:t>Streaming documentation here: [</w:t>
      </w:r>
      <w:hyperlink r:id="rId80">
        <w:r w:rsidRPr="27A869FA">
          <w:rPr>
            <w:rStyle w:val="Hyperlink"/>
          </w:rPr>
          <w:t>https://docs.omniverse.nvidia.com/ovas/latest/deployments/apps/index.html</w:t>
        </w:r>
      </w:hyperlink>
      <w:r>
        <w:t>]</w:t>
      </w:r>
      <w:commentRangeEnd w:id="111"/>
      <w:r>
        <w:rPr>
          <w:rStyle w:val="CommentReference"/>
        </w:rPr>
        <w:commentReference w:id="111"/>
      </w:r>
      <w:commentRangeEnd w:id="112"/>
      <w:r>
        <w:rPr>
          <w:rStyle w:val="CommentReference"/>
        </w:rPr>
        <w:commentReference w:id="112"/>
      </w:r>
    </w:p>
    <w:p w14:paraId="3658CBF9" w14:textId="3149DDF0" w:rsidR="1B02FC73" w:rsidRDefault="1B02FC73">
      <w:r>
        <w:t>Specifically, be sure to change the `image` and `</w:t>
      </w:r>
      <w:proofErr w:type="spellStart"/>
      <w:r>
        <w:t>imagePullSecrets</w:t>
      </w:r>
      <w:proofErr w:type="spellEnd"/>
      <w:r>
        <w:t>` values `application-</w:t>
      </w:r>
      <w:proofErr w:type="spellStart"/>
      <w:r>
        <w:t>profile.yaml</w:t>
      </w:r>
      <w:proofErr w:type="spellEnd"/>
      <w:r>
        <w:t>` and `application-</w:t>
      </w:r>
      <w:proofErr w:type="spellStart"/>
      <w:r>
        <w:t>version.yaml</w:t>
      </w:r>
      <w:proofErr w:type="spellEnd"/>
      <w:r>
        <w:t xml:space="preserve">` before applying the </w:t>
      </w:r>
      <w:r w:rsidR="1562102B">
        <w:t>modified helm charts to your cluster.</w:t>
      </w:r>
    </w:p>
    <w:p w14:paraId="188136E8" w14:textId="64AC11DC" w:rsidR="70FF9E1C" w:rsidRDefault="2E6418B5" w:rsidP="2E9E2B7E">
      <w:r>
        <w:t xml:space="preserve">If your container registry is guarded by a secret, you will need to configure an Image Registry Pull Secret. </w:t>
      </w:r>
      <w:r w:rsidR="4535F7AB">
        <w:t>You can read more about this here: [</w:t>
      </w:r>
      <w:hyperlink r:id="rId81" w:anchor="create-image-registry-pull-secret">
        <w:r w:rsidR="4535F7AB" w:rsidRPr="0107100F">
          <w:rPr>
            <w:rStyle w:val="Hyperlink"/>
          </w:rPr>
          <w:t>https://docs.omniverse.nvidia.com/ovas/latest/deployments/infra/installation.html#create-image-registry-pull-secret</w:t>
        </w:r>
      </w:hyperlink>
      <w:r w:rsidR="4535F7AB">
        <w:t>]</w:t>
      </w:r>
    </w:p>
    <w:p w14:paraId="68EBF4A4" w14:textId="7FE8F124" w:rsidR="677D342D" w:rsidRDefault="677D342D"/>
    <w:p w14:paraId="682853D9" w14:textId="424B5494" w:rsidR="4535F7AB" w:rsidRDefault="4535F7AB">
      <w:r>
        <w:t>```console</w:t>
      </w:r>
    </w:p>
    <w:p w14:paraId="27200844" w14:textId="457D3952" w:rsidR="4535F7AB" w:rsidRDefault="4535F7AB" w:rsidP="547D496F">
      <w:proofErr w:type="spellStart"/>
      <w:r>
        <w:t>kubectl</w:t>
      </w:r>
      <w:proofErr w:type="spellEnd"/>
      <w:r>
        <w:t xml:space="preserve"> create secret -n omni-streaming docker-registry </w:t>
      </w:r>
      <w:proofErr w:type="spellStart"/>
      <w:r>
        <w:t>myregcred</w:t>
      </w:r>
      <w:proofErr w:type="spellEnd"/>
      <w:r>
        <w:t>\</w:t>
      </w:r>
      <w:r>
        <w:br/>
      </w:r>
      <w:commentRangeStart w:id="113"/>
      <w:r>
        <w:t xml:space="preserve">            --docker-server=&lt;TODO&gt; \</w:t>
      </w:r>
      <w:r>
        <w:br/>
        <w:t xml:space="preserve">            --docker-username=&lt;TODO&gt; \</w:t>
      </w:r>
      <w:r>
        <w:br/>
        <w:t xml:space="preserve">            --docker-password=&lt;TODO&gt;\</w:t>
      </w:r>
      <w:commentRangeEnd w:id="113"/>
      <w:r>
        <w:rPr>
          <w:rStyle w:val="CommentReference"/>
        </w:rPr>
        <w:commentReference w:id="113"/>
      </w:r>
      <w:r>
        <w:br/>
        <w:t xml:space="preserve">            --dry-run=client -o </w:t>
      </w:r>
      <w:proofErr w:type="spellStart"/>
      <w:r>
        <w:t>json</w:t>
      </w:r>
      <w:proofErr w:type="spellEnd"/>
      <w:r>
        <w:t xml:space="preserve"> |</w:t>
      </w:r>
      <w:r>
        <w:br/>
        <w:t xml:space="preserve">            </w:t>
      </w:r>
      <w:proofErr w:type="spellStart"/>
      <w:r>
        <w:t>kubectl</w:t>
      </w:r>
      <w:proofErr w:type="spellEnd"/>
      <w:r>
        <w:t xml:space="preserve"> apply -f -</w:t>
      </w:r>
      <w:r>
        <w:br/>
      </w:r>
      <w:r>
        <w:br/>
        <w:t>secret/</w:t>
      </w:r>
      <w:proofErr w:type="spellStart"/>
      <w:r>
        <w:t>myregcred</w:t>
      </w:r>
      <w:proofErr w:type="spellEnd"/>
      <w:r>
        <w:t xml:space="preserve"> created </w:t>
      </w:r>
    </w:p>
    <w:p w14:paraId="2D880547" w14:textId="1FD1D603" w:rsidR="4535F7AB" w:rsidRDefault="4535F7AB">
      <w:r>
        <w:t>```</w:t>
      </w:r>
    </w:p>
    <w:p w14:paraId="6D98972A" w14:textId="141055C1" w:rsidR="70FF9E1C" w:rsidRDefault="597FC9FD" w:rsidP="70FF9E1C">
      <w:pPr>
        <w:pStyle w:val="BodyText"/>
      </w:pPr>
      <w:r>
        <w:t xml:space="preserve">More detailed information may be found at  </w:t>
      </w:r>
      <w:hyperlink r:id="rId82">
        <w:r w:rsidRPr="076E9F9F">
          <w:rPr>
            <w:rStyle w:val="Hyperlink"/>
          </w:rPr>
          <w:t>Deploying Omniverse Kit Applications — Omniverse Application Streaming API latest documentation</w:t>
        </w:r>
      </w:hyperlink>
    </w:p>
    <w:p w14:paraId="0EBF01BD" w14:textId="0F00ACAC" w:rsidR="70FF9E1C" w:rsidRDefault="597FC9FD" w:rsidP="2E9E2B7E">
      <w:r>
        <w:t>For the bundled sample kit app the matching configuration values:</w:t>
      </w:r>
    </w:p>
    <w:p w14:paraId="3F86571D" w14:textId="1E4A430B" w:rsidR="70FF9E1C" w:rsidRDefault="597FC9FD" w:rsidP="2E9E2B7E">
      <w:pPr>
        <w:spacing w:after="0" w:line="285" w:lineRule="auto"/>
      </w:pPr>
      <w:r w:rsidRPr="076E9F9F">
        <w:rPr>
          <w:rFonts w:ascii="Consolas" w:eastAsia="Consolas" w:hAnsi="Consolas" w:cs="Consolas"/>
          <w:color w:val="CCCCCC"/>
          <w:sz w:val="21"/>
          <w:szCs w:val="21"/>
        </w:rPr>
        <w:t xml:space="preserve">    </w:t>
      </w:r>
      <w:proofErr w:type="spellStart"/>
      <w:r w:rsidRPr="076E9F9F">
        <w:rPr>
          <w:rFonts w:ascii="Consolas" w:eastAsia="Consolas" w:hAnsi="Consolas" w:cs="Consolas"/>
          <w:color w:val="9CDCFE"/>
          <w:sz w:val="21"/>
          <w:szCs w:val="21"/>
        </w:rPr>
        <w:t>appId</w:t>
      </w:r>
      <w:proofErr w:type="spellEnd"/>
      <w:r w:rsidRPr="076E9F9F">
        <w:rPr>
          <w:rFonts w:ascii="Consolas" w:eastAsia="Consolas" w:hAnsi="Consolas" w:cs="Consolas"/>
          <w:color w:val="9CDCFE"/>
          <w:sz w:val="21"/>
          <w:szCs w:val="21"/>
        </w:rPr>
        <w:t>:</w:t>
      </w:r>
      <w:r w:rsidRPr="076E9F9F">
        <w:rPr>
          <w:rFonts w:ascii="Consolas" w:eastAsia="Consolas" w:hAnsi="Consolas" w:cs="Consolas"/>
          <w:color w:val="CCCCCC"/>
          <w:sz w:val="21"/>
          <w:szCs w:val="21"/>
        </w:rPr>
        <w:t xml:space="preserve"> </w:t>
      </w:r>
      <w:r w:rsidRPr="076E9F9F">
        <w:rPr>
          <w:rFonts w:ascii="Consolas" w:eastAsia="Consolas" w:hAnsi="Consolas" w:cs="Consolas"/>
          <w:color w:val="CE9178"/>
          <w:sz w:val="21"/>
          <w:szCs w:val="21"/>
        </w:rPr>
        <w:t>'</w:t>
      </w:r>
      <w:proofErr w:type="spellStart"/>
      <w:r w:rsidRPr="076E9F9F">
        <w:rPr>
          <w:rFonts w:ascii="Consolas" w:eastAsia="Consolas" w:hAnsi="Consolas" w:cs="Consolas"/>
          <w:color w:val="CE9178"/>
          <w:sz w:val="21"/>
          <w:szCs w:val="21"/>
        </w:rPr>
        <w:t>usd</w:t>
      </w:r>
      <w:proofErr w:type="spellEnd"/>
      <w:r w:rsidRPr="076E9F9F">
        <w:rPr>
          <w:rFonts w:ascii="Consolas" w:eastAsia="Consolas" w:hAnsi="Consolas" w:cs="Consolas"/>
          <w:color w:val="CE9178"/>
          <w:sz w:val="21"/>
          <w:szCs w:val="21"/>
        </w:rPr>
        <w:t>-viewer-</w:t>
      </w:r>
      <w:proofErr w:type="spellStart"/>
      <w:r w:rsidRPr="076E9F9F">
        <w:rPr>
          <w:rFonts w:ascii="Consolas" w:eastAsia="Consolas" w:hAnsi="Consolas" w:cs="Consolas"/>
          <w:color w:val="CE9178"/>
          <w:sz w:val="21"/>
          <w:szCs w:val="21"/>
        </w:rPr>
        <w:t>msft</w:t>
      </w:r>
      <w:proofErr w:type="spellEnd"/>
      <w:r w:rsidRPr="076E9F9F">
        <w:rPr>
          <w:rFonts w:ascii="Consolas" w:eastAsia="Consolas" w:hAnsi="Consolas" w:cs="Consolas"/>
          <w:color w:val="CE9178"/>
          <w:sz w:val="21"/>
          <w:szCs w:val="21"/>
        </w:rPr>
        <w:t>'</w:t>
      </w:r>
      <w:r w:rsidRPr="076E9F9F">
        <w:rPr>
          <w:rFonts w:ascii="Consolas" w:eastAsia="Consolas" w:hAnsi="Consolas" w:cs="Consolas"/>
          <w:color w:val="CCCCCC"/>
          <w:sz w:val="21"/>
          <w:szCs w:val="21"/>
        </w:rPr>
        <w:t>,</w:t>
      </w:r>
    </w:p>
    <w:p w14:paraId="68C6B188" w14:textId="20C84563" w:rsidR="70FF9E1C" w:rsidRDefault="597FC9FD" w:rsidP="2E9E2B7E">
      <w:pPr>
        <w:spacing w:after="0" w:line="285" w:lineRule="auto"/>
      </w:pPr>
      <w:r w:rsidRPr="076E9F9F">
        <w:rPr>
          <w:rFonts w:ascii="Consolas" w:eastAsia="Consolas" w:hAnsi="Consolas" w:cs="Consolas"/>
          <w:color w:val="CCCCCC"/>
          <w:sz w:val="21"/>
          <w:szCs w:val="21"/>
        </w:rPr>
        <w:t xml:space="preserve">    </w:t>
      </w:r>
      <w:r w:rsidRPr="076E9F9F">
        <w:rPr>
          <w:rFonts w:ascii="Consolas" w:eastAsia="Consolas" w:hAnsi="Consolas" w:cs="Consolas"/>
          <w:color w:val="9CDCFE"/>
          <w:sz w:val="21"/>
          <w:szCs w:val="21"/>
        </w:rPr>
        <w:t>version:</w:t>
      </w:r>
      <w:r w:rsidRPr="076E9F9F">
        <w:rPr>
          <w:rFonts w:ascii="Consolas" w:eastAsia="Consolas" w:hAnsi="Consolas" w:cs="Consolas"/>
          <w:color w:val="CCCCCC"/>
          <w:sz w:val="21"/>
          <w:szCs w:val="21"/>
        </w:rPr>
        <w:t xml:space="preserve"> </w:t>
      </w:r>
      <w:r w:rsidRPr="076E9F9F">
        <w:rPr>
          <w:rFonts w:ascii="Consolas" w:eastAsia="Consolas" w:hAnsi="Consolas" w:cs="Consolas"/>
          <w:color w:val="CE9178"/>
          <w:sz w:val="21"/>
          <w:szCs w:val="21"/>
        </w:rPr>
        <w:t>'106.1.0'</w:t>
      </w:r>
      <w:r w:rsidRPr="076E9F9F">
        <w:rPr>
          <w:rFonts w:ascii="Consolas" w:eastAsia="Consolas" w:hAnsi="Consolas" w:cs="Consolas"/>
          <w:color w:val="CCCCCC"/>
          <w:sz w:val="21"/>
          <w:szCs w:val="21"/>
        </w:rPr>
        <w:t>,</w:t>
      </w:r>
    </w:p>
    <w:p w14:paraId="35099BB5" w14:textId="2C3ACC26" w:rsidR="70FF9E1C" w:rsidRDefault="597FC9FD" w:rsidP="2E9E2B7E">
      <w:pPr>
        <w:spacing w:after="0" w:line="285" w:lineRule="auto"/>
      </w:pPr>
      <w:r w:rsidRPr="076E9F9F">
        <w:rPr>
          <w:rFonts w:ascii="Consolas" w:eastAsia="Consolas" w:hAnsi="Consolas" w:cs="Consolas"/>
          <w:color w:val="CCCCCC"/>
          <w:sz w:val="21"/>
          <w:szCs w:val="21"/>
        </w:rPr>
        <w:t xml:space="preserve">    </w:t>
      </w:r>
      <w:r w:rsidRPr="076E9F9F">
        <w:rPr>
          <w:rFonts w:ascii="Consolas" w:eastAsia="Consolas" w:hAnsi="Consolas" w:cs="Consolas"/>
          <w:color w:val="9CDCFE"/>
          <w:sz w:val="21"/>
          <w:szCs w:val="21"/>
        </w:rPr>
        <w:t>profile:</w:t>
      </w:r>
      <w:r w:rsidRPr="076E9F9F">
        <w:rPr>
          <w:rFonts w:ascii="Consolas" w:eastAsia="Consolas" w:hAnsi="Consolas" w:cs="Consolas"/>
          <w:color w:val="CCCCCC"/>
          <w:sz w:val="21"/>
          <w:szCs w:val="21"/>
        </w:rPr>
        <w:t xml:space="preserve"> </w:t>
      </w:r>
      <w:r w:rsidRPr="076E9F9F">
        <w:rPr>
          <w:rFonts w:ascii="Consolas" w:eastAsia="Consolas" w:hAnsi="Consolas" w:cs="Consolas"/>
          <w:color w:val="CE9178"/>
          <w:sz w:val="21"/>
          <w:szCs w:val="21"/>
        </w:rPr>
        <w:t>'</w:t>
      </w:r>
      <w:proofErr w:type="spellStart"/>
      <w:r w:rsidRPr="076E9F9F">
        <w:rPr>
          <w:rFonts w:ascii="Consolas" w:eastAsia="Consolas" w:hAnsi="Consolas" w:cs="Consolas"/>
          <w:color w:val="CE9178"/>
          <w:sz w:val="21"/>
          <w:szCs w:val="21"/>
        </w:rPr>
        <w:t>azurelb-wss</w:t>
      </w:r>
      <w:proofErr w:type="spellEnd"/>
      <w:r w:rsidRPr="076E9F9F">
        <w:rPr>
          <w:rFonts w:ascii="Consolas" w:eastAsia="Consolas" w:hAnsi="Consolas" w:cs="Consolas"/>
          <w:color w:val="CE9178"/>
          <w:sz w:val="21"/>
          <w:szCs w:val="21"/>
        </w:rPr>
        <w:t>'</w:t>
      </w:r>
      <w:r w:rsidRPr="076E9F9F">
        <w:rPr>
          <w:rFonts w:ascii="Consolas" w:eastAsia="Consolas" w:hAnsi="Consolas" w:cs="Consolas"/>
          <w:color w:val="CCCCCC"/>
          <w:sz w:val="21"/>
          <w:szCs w:val="21"/>
        </w:rPr>
        <w:t>,</w:t>
      </w:r>
    </w:p>
    <w:p w14:paraId="05E41C4D" w14:textId="03A9555C" w:rsidR="3EC77368" w:rsidRDefault="3EC77368" w:rsidP="3EC77368">
      <w:pPr>
        <w:pStyle w:val="BodyText"/>
        <w:rPr>
          <w:i/>
        </w:rPr>
      </w:pPr>
    </w:p>
    <w:p w14:paraId="1834CD66" w14:textId="7C8EF793" w:rsidR="68136697" w:rsidRDefault="71571B5C" w:rsidP="34540535">
      <w:pPr>
        <w:pStyle w:val="Heading3"/>
      </w:pPr>
      <w:bookmarkStart w:id="114" w:name="_Toc395024112"/>
      <w:bookmarkStart w:id="115" w:name="_Toc182123727"/>
      <w:r>
        <w:t xml:space="preserve">Upload ISV custom kit app to a </w:t>
      </w:r>
      <w:r w:rsidR="611B65FC">
        <w:t>C</w:t>
      </w:r>
      <w:r w:rsidR="41BD288E">
        <w:t xml:space="preserve">ontainer </w:t>
      </w:r>
      <w:r w:rsidR="3084A0A6">
        <w:t>R</w:t>
      </w:r>
      <w:r w:rsidR="41BD288E">
        <w:t>egistry</w:t>
      </w:r>
      <w:bookmarkEnd w:id="114"/>
      <w:bookmarkEnd w:id="115"/>
    </w:p>
    <w:p w14:paraId="01F5930D" w14:textId="205E444B" w:rsidR="3B5CEAB5" w:rsidRDefault="1EBFF1BE" w:rsidP="3B5CEAB5">
      <w:pPr>
        <w:pStyle w:val="BodyText"/>
      </w:pPr>
      <w:r>
        <w:t xml:space="preserve">The containerized kit </w:t>
      </w:r>
      <w:r w:rsidR="58A8AD6B">
        <w:t xml:space="preserve">app </w:t>
      </w:r>
      <w:r>
        <w:t xml:space="preserve">needs to be accessible by </w:t>
      </w:r>
      <w:r w:rsidR="23731896">
        <w:t>Kubern</w:t>
      </w:r>
      <w:r w:rsidR="5ED9C0FD">
        <w:t>e</w:t>
      </w:r>
      <w:r w:rsidR="23731896">
        <w:t>tes</w:t>
      </w:r>
      <w:r>
        <w:t xml:space="preserve"> to provide the </w:t>
      </w:r>
      <w:r w:rsidR="43A92809">
        <w:t xml:space="preserve">OV </w:t>
      </w:r>
      <w:r w:rsidR="159B004B">
        <w:t xml:space="preserve">kit </w:t>
      </w:r>
      <w:r w:rsidR="43A92809">
        <w:t>app streaming functionality</w:t>
      </w:r>
      <w:r w:rsidR="613A7035">
        <w:t xml:space="preserve">, hence the ISV needs to use either one of their own existing container </w:t>
      </w:r>
      <w:r w:rsidR="17D30F67">
        <w:t>registries or</w:t>
      </w:r>
      <w:r w:rsidR="613A7035">
        <w:t xml:space="preserve"> create a</w:t>
      </w:r>
      <w:r w:rsidR="7575C130">
        <w:t xml:space="preserve"> private Azure Container Registry for this project</w:t>
      </w:r>
      <w:r w:rsidR="3DC84D72">
        <w:t xml:space="preserve"> that holds the containerized ISV Kit App.</w:t>
      </w:r>
    </w:p>
    <w:p w14:paraId="53556009" w14:textId="5F55FFB1" w:rsidR="3B5CEAB5" w:rsidRDefault="43055CF1" w:rsidP="04A9750A">
      <w:r>
        <w:t xml:space="preserve">See </w:t>
      </w:r>
      <w:r w:rsidR="08887B03">
        <w:t>GitHub Project README.md</w:t>
      </w:r>
      <w:r>
        <w:t xml:space="preserve"> for guidance on creating a docker container for the ISV custom kit app.</w:t>
      </w:r>
    </w:p>
    <w:p w14:paraId="0ED6FB07" w14:textId="73860364" w:rsidR="7ED36217" w:rsidRDefault="7EE0B5A7" w:rsidP="0084698D">
      <w:pPr>
        <w:pStyle w:val="Heading4"/>
      </w:pPr>
      <w:bookmarkStart w:id="116" w:name="_Toc1622594089"/>
      <w:bookmarkStart w:id="117" w:name="_Toc182123728"/>
      <w:r>
        <w:t>Create Azure Container Registry</w:t>
      </w:r>
      <w:r w:rsidR="0D4C1B74">
        <w:t xml:space="preserve"> using the Azure Portal</w:t>
      </w:r>
      <w:bookmarkEnd w:id="116"/>
      <w:bookmarkEnd w:id="117"/>
    </w:p>
    <w:p w14:paraId="653A7E36" w14:textId="6036583C" w:rsidR="7ED36217" w:rsidRPr="000578CA" w:rsidRDefault="6F7F7340" w:rsidP="00AB6924">
      <w:pPr>
        <w:rPr>
          <w:b/>
          <w:bCs/>
          <w:sz w:val="22"/>
          <w:szCs w:val="22"/>
        </w:rPr>
      </w:pPr>
      <w:r w:rsidRPr="000578CA">
        <w:rPr>
          <w:b/>
          <w:bCs/>
          <w:sz w:val="22"/>
          <w:szCs w:val="22"/>
        </w:rPr>
        <w:t>Create a P</w:t>
      </w:r>
      <w:commentRangeStart w:id="118"/>
      <w:r w:rsidRPr="000578CA">
        <w:rPr>
          <w:b/>
          <w:bCs/>
          <w:sz w:val="22"/>
          <w:szCs w:val="22"/>
        </w:rPr>
        <w:t>rivate Container Registry</w:t>
      </w:r>
      <w:commentRangeEnd w:id="118"/>
      <w:r w:rsidR="62E71E77" w:rsidRPr="000578CA">
        <w:rPr>
          <w:rStyle w:val="CommentReference"/>
          <w:b/>
          <w:bCs/>
          <w:sz w:val="22"/>
          <w:szCs w:val="22"/>
        </w:rPr>
        <w:commentReference w:id="118"/>
      </w:r>
    </w:p>
    <w:p w14:paraId="7D26B5CF" w14:textId="63D8F760" w:rsidR="7ED36217" w:rsidRDefault="62E71E77" w:rsidP="27A869FA">
      <w:pPr>
        <w:pStyle w:val="ListParagraph"/>
        <w:numPr>
          <w:ilvl w:val="0"/>
          <w:numId w:val="7"/>
        </w:numPr>
        <w:spacing w:after="0"/>
        <w:rPr>
          <w:rFonts w:ascii="Segoe UI" w:eastAsia="Segoe UI" w:hAnsi="Segoe UI" w:cs="Segoe UI"/>
          <w:sz w:val="21"/>
          <w:szCs w:val="21"/>
        </w:rPr>
      </w:pPr>
      <w:r w:rsidRPr="27A869FA">
        <w:rPr>
          <w:rFonts w:ascii="Segoe UI" w:eastAsia="Segoe UI" w:hAnsi="Segoe UI" w:cs="Segoe UI"/>
          <w:sz w:val="21"/>
          <w:szCs w:val="21"/>
        </w:rPr>
        <w:t xml:space="preserve">Click on the </w:t>
      </w:r>
      <w:r w:rsidRPr="27A869FA">
        <w:rPr>
          <w:rFonts w:ascii="Segoe UI" w:eastAsia="Segoe UI" w:hAnsi="Segoe UI" w:cs="Segoe UI"/>
          <w:b/>
          <w:bCs/>
          <w:sz w:val="21"/>
          <w:szCs w:val="21"/>
        </w:rPr>
        <w:t>+ Create a resource</w:t>
      </w:r>
      <w:r w:rsidRPr="27A869FA">
        <w:rPr>
          <w:rFonts w:ascii="Segoe UI" w:eastAsia="Segoe UI" w:hAnsi="Segoe UI" w:cs="Segoe UI"/>
          <w:sz w:val="21"/>
          <w:szCs w:val="21"/>
        </w:rPr>
        <w:t xml:space="preserve"> button.</w:t>
      </w:r>
    </w:p>
    <w:p w14:paraId="553DA6E0" w14:textId="5B82DAFE" w:rsidR="7ED36217" w:rsidRDefault="62E71E77" w:rsidP="27A869FA">
      <w:pPr>
        <w:pStyle w:val="ListParagraph"/>
        <w:numPr>
          <w:ilvl w:val="0"/>
          <w:numId w:val="7"/>
        </w:numPr>
        <w:spacing w:after="0"/>
        <w:rPr>
          <w:rFonts w:ascii="Segoe UI" w:eastAsia="Segoe UI" w:hAnsi="Segoe UI" w:cs="Segoe UI"/>
          <w:sz w:val="21"/>
          <w:szCs w:val="21"/>
        </w:rPr>
      </w:pPr>
      <w:r w:rsidRPr="27A869FA">
        <w:rPr>
          <w:rFonts w:ascii="Segoe UI" w:eastAsia="Segoe UI" w:hAnsi="Segoe UI" w:cs="Segoe UI"/>
          <w:sz w:val="21"/>
          <w:szCs w:val="21"/>
        </w:rPr>
        <w:t>Search for "Container Registry" in the search bar.</w:t>
      </w:r>
    </w:p>
    <w:p w14:paraId="46C41BDE" w14:textId="3A3DD912" w:rsidR="7ED36217" w:rsidRDefault="62E71E77" w:rsidP="27A869FA">
      <w:pPr>
        <w:pStyle w:val="ListParagraph"/>
        <w:numPr>
          <w:ilvl w:val="0"/>
          <w:numId w:val="7"/>
        </w:numPr>
        <w:spacing w:after="0"/>
        <w:rPr>
          <w:rFonts w:ascii="Segoe UI" w:eastAsia="Segoe UI" w:hAnsi="Segoe UI" w:cs="Segoe UI"/>
          <w:sz w:val="21"/>
          <w:szCs w:val="21"/>
        </w:rPr>
      </w:pPr>
      <w:r w:rsidRPr="27A869FA">
        <w:rPr>
          <w:rFonts w:ascii="Segoe UI" w:eastAsia="Segoe UI" w:hAnsi="Segoe UI" w:cs="Segoe UI"/>
          <w:sz w:val="21"/>
          <w:szCs w:val="21"/>
        </w:rPr>
        <w:t xml:space="preserve">Select </w:t>
      </w:r>
      <w:r w:rsidRPr="27A869FA">
        <w:rPr>
          <w:rFonts w:ascii="Segoe UI" w:eastAsia="Segoe UI" w:hAnsi="Segoe UI" w:cs="Segoe UI"/>
          <w:b/>
          <w:bCs/>
          <w:sz w:val="21"/>
          <w:szCs w:val="21"/>
        </w:rPr>
        <w:t>Container Registry</w:t>
      </w:r>
      <w:r w:rsidRPr="27A869FA">
        <w:rPr>
          <w:rFonts w:ascii="Segoe UI" w:eastAsia="Segoe UI" w:hAnsi="Segoe UI" w:cs="Segoe UI"/>
          <w:sz w:val="21"/>
          <w:szCs w:val="21"/>
        </w:rPr>
        <w:t xml:space="preserve"> from the results.</w:t>
      </w:r>
    </w:p>
    <w:p w14:paraId="12ADF90C" w14:textId="7D25072E" w:rsidR="7ED36217" w:rsidRDefault="62E71E77" w:rsidP="27A869FA">
      <w:pPr>
        <w:pStyle w:val="ListParagraph"/>
        <w:numPr>
          <w:ilvl w:val="0"/>
          <w:numId w:val="7"/>
        </w:numPr>
        <w:spacing w:after="0"/>
        <w:rPr>
          <w:rFonts w:ascii="Segoe UI" w:eastAsia="Segoe UI" w:hAnsi="Segoe UI" w:cs="Segoe UI"/>
          <w:sz w:val="21"/>
          <w:szCs w:val="21"/>
        </w:rPr>
      </w:pPr>
      <w:r w:rsidRPr="27A869FA">
        <w:rPr>
          <w:rFonts w:ascii="Segoe UI" w:eastAsia="Segoe UI" w:hAnsi="Segoe UI" w:cs="Segoe UI"/>
          <w:sz w:val="21"/>
          <w:szCs w:val="21"/>
        </w:rPr>
        <w:t xml:space="preserve">Click on the </w:t>
      </w:r>
      <w:r w:rsidRPr="27A869FA">
        <w:rPr>
          <w:rFonts w:ascii="Segoe UI" w:eastAsia="Segoe UI" w:hAnsi="Segoe UI" w:cs="Segoe UI"/>
          <w:b/>
          <w:bCs/>
          <w:sz w:val="21"/>
          <w:szCs w:val="21"/>
        </w:rPr>
        <w:t>Create</w:t>
      </w:r>
      <w:r w:rsidRPr="27A869FA">
        <w:rPr>
          <w:rFonts w:ascii="Segoe UI" w:eastAsia="Segoe UI" w:hAnsi="Segoe UI" w:cs="Segoe UI"/>
          <w:sz w:val="21"/>
          <w:szCs w:val="21"/>
        </w:rPr>
        <w:t xml:space="preserve"> button.</w:t>
      </w:r>
    </w:p>
    <w:p w14:paraId="10B9A183" w14:textId="12D616DA" w:rsidR="7ED36217" w:rsidRDefault="62E71E77" w:rsidP="27A869FA">
      <w:pPr>
        <w:pStyle w:val="ListParagraph"/>
        <w:numPr>
          <w:ilvl w:val="0"/>
          <w:numId w:val="7"/>
        </w:numPr>
        <w:spacing w:after="0"/>
        <w:rPr>
          <w:rFonts w:ascii="Segoe UI" w:eastAsia="Segoe UI" w:hAnsi="Segoe UI" w:cs="Segoe UI"/>
          <w:sz w:val="21"/>
          <w:szCs w:val="21"/>
        </w:rPr>
      </w:pPr>
      <w:r w:rsidRPr="27A869FA">
        <w:rPr>
          <w:rFonts w:ascii="Segoe UI" w:eastAsia="Segoe UI" w:hAnsi="Segoe UI" w:cs="Segoe UI"/>
          <w:sz w:val="21"/>
          <w:szCs w:val="21"/>
        </w:rPr>
        <w:t>Fill in the required information:</w:t>
      </w:r>
    </w:p>
    <w:p w14:paraId="44B5C6B6" w14:textId="354248C5" w:rsidR="7ED36217" w:rsidRDefault="62E71E77" w:rsidP="27A869FA">
      <w:pPr>
        <w:pStyle w:val="ListParagraph"/>
        <w:numPr>
          <w:ilvl w:val="1"/>
          <w:numId w:val="7"/>
        </w:numPr>
        <w:spacing w:after="0"/>
        <w:rPr>
          <w:rFonts w:ascii="Segoe UI" w:eastAsia="Segoe UI" w:hAnsi="Segoe UI" w:cs="Segoe UI"/>
          <w:sz w:val="21"/>
          <w:szCs w:val="21"/>
        </w:rPr>
      </w:pPr>
      <w:r w:rsidRPr="27A869FA">
        <w:rPr>
          <w:rFonts w:ascii="Segoe UI" w:eastAsia="Segoe UI" w:hAnsi="Segoe UI" w:cs="Segoe UI"/>
          <w:b/>
          <w:bCs/>
          <w:sz w:val="21"/>
          <w:szCs w:val="21"/>
        </w:rPr>
        <w:t>Registry name</w:t>
      </w:r>
      <w:r w:rsidRPr="27A869FA">
        <w:rPr>
          <w:rFonts w:ascii="Segoe UI" w:eastAsia="Segoe UI" w:hAnsi="Segoe UI" w:cs="Segoe UI"/>
          <w:sz w:val="21"/>
          <w:szCs w:val="21"/>
        </w:rPr>
        <w:t>: Enter a unique name for your container registry (e.g., "my-container-registry").</w:t>
      </w:r>
    </w:p>
    <w:p w14:paraId="6ED62C55" w14:textId="5499BD6C" w:rsidR="7ED36217" w:rsidRDefault="62E71E77" w:rsidP="27A869FA">
      <w:pPr>
        <w:pStyle w:val="ListParagraph"/>
        <w:numPr>
          <w:ilvl w:val="1"/>
          <w:numId w:val="7"/>
        </w:numPr>
        <w:spacing w:after="0"/>
        <w:rPr>
          <w:rFonts w:ascii="Segoe UI" w:eastAsia="Segoe UI" w:hAnsi="Segoe UI" w:cs="Segoe UI"/>
          <w:sz w:val="21"/>
          <w:szCs w:val="21"/>
        </w:rPr>
      </w:pPr>
      <w:r w:rsidRPr="27A869FA">
        <w:rPr>
          <w:rFonts w:ascii="Segoe UI" w:eastAsia="Segoe UI" w:hAnsi="Segoe UI" w:cs="Segoe UI"/>
          <w:b/>
          <w:bCs/>
          <w:sz w:val="21"/>
          <w:szCs w:val="21"/>
        </w:rPr>
        <w:t>Resource group</w:t>
      </w:r>
      <w:r w:rsidRPr="27A869FA">
        <w:rPr>
          <w:rFonts w:ascii="Segoe UI" w:eastAsia="Segoe UI" w:hAnsi="Segoe UI" w:cs="Segoe UI"/>
          <w:sz w:val="21"/>
          <w:szCs w:val="21"/>
        </w:rPr>
        <w:t>: Select the resource group you created in Step 2.</w:t>
      </w:r>
    </w:p>
    <w:p w14:paraId="549EA980" w14:textId="3DEC216A" w:rsidR="7ED36217" w:rsidRDefault="62E71E77" w:rsidP="27A869FA">
      <w:pPr>
        <w:pStyle w:val="ListParagraph"/>
        <w:numPr>
          <w:ilvl w:val="1"/>
          <w:numId w:val="7"/>
        </w:numPr>
        <w:spacing w:after="0"/>
        <w:rPr>
          <w:rFonts w:ascii="Segoe UI" w:eastAsia="Segoe UI" w:hAnsi="Segoe UI" w:cs="Segoe UI"/>
          <w:sz w:val="21"/>
          <w:szCs w:val="21"/>
        </w:rPr>
      </w:pPr>
      <w:r w:rsidRPr="27A869FA">
        <w:rPr>
          <w:rFonts w:ascii="Segoe UI" w:eastAsia="Segoe UI" w:hAnsi="Segoe UI" w:cs="Segoe UI"/>
          <w:b/>
          <w:bCs/>
          <w:sz w:val="21"/>
          <w:szCs w:val="21"/>
        </w:rPr>
        <w:t>Location</w:t>
      </w:r>
      <w:r w:rsidRPr="27A869FA">
        <w:rPr>
          <w:rFonts w:ascii="Segoe UI" w:eastAsia="Segoe UI" w:hAnsi="Segoe UI" w:cs="Segoe UI"/>
          <w:sz w:val="21"/>
          <w:szCs w:val="21"/>
        </w:rPr>
        <w:t>: Choose a location for your container registry (e.g., "East US").</w:t>
      </w:r>
    </w:p>
    <w:p w14:paraId="0FBE147E" w14:textId="57920CD6" w:rsidR="7ED36217" w:rsidRDefault="62E71E77" w:rsidP="27A869FA">
      <w:pPr>
        <w:pStyle w:val="ListParagraph"/>
        <w:numPr>
          <w:ilvl w:val="1"/>
          <w:numId w:val="7"/>
        </w:numPr>
        <w:spacing w:after="0"/>
        <w:rPr>
          <w:rFonts w:ascii="Segoe UI" w:eastAsia="Segoe UI" w:hAnsi="Segoe UI" w:cs="Segoe UI"/>
          <w:sz w:val="21"/>
          <w:szCs w:val="21"/>
        </w:rPr>
      </w:pPr>
      <w:r w:rsidRPr="27A869FA">
        <w:rPr>
          <w:rFonts w:ascii="Segoe UI" w:eastAsia="Segoe UI" w:hAnsi="Segoe UI" w:cs="Segoe UI"/>
          <w:b/>
          <w:bCs/>
          <w:sz w:val="21"/>
          <w:szCs w:val="21"/>
        </w:rPr>
        <w:t>SKU</w:t>
      </w:r>
      <w:r w:rsidRPr="27A869FA">
        <w:rPr>
          <w:rFonts w:ascii="Segoe UI" w:eastAsia="Segoe UI" w:hAnsi="Segoe UI" w:cs="Segoe UI"/>
          <w:sz w:val="21"/>
          <w:szCs w:val="21"/>
        </w:rPr>
        <w:t>: Select the desired SKU for your container registry (e.g., "Standard").</w:t>
      </w:r>
    </w:p>
    <w:p w14:paraId="424D5C53" w14:textId="0B79EEEC" w:rsidR="7ED36217" w:rsidRDefault="62E71E77" w:rsidP="27A869FA">
      <w:pPr>
        <w:pStyle w:val="ListParagraph"/>
        <w:numPr>
          <w:ilvl w:val="1"/>
          <w:numId w:val="7"/>
        </w:numPr>
        <w:spacing w:after="0"/>
        <w:rPr>
          <w:rFonts w:ascii="Segoe UI" w:eastAsia="Segoe UI" w:hAnsi="Segoe UI" w:cs="Segoe UI"/>
          <w:sz w:val="21"/>
          <w:szCs w:val="21"/>
        </w:rPr>
      </w:pPr>
      <w:r w:rsidRPr="27A869FA">
        <w:rPr>
          <w:rFonts w:ascii="Segoe UI" w:eastAsia="Segoe UI" w:hAnsi="Segoe UI" w:cs="Segoe UI"/>
          <w:b/>
          <w:bCs/>
          <w:sz w:val="21"/>
          <w:szCs w:val="21"/>
        </w:rPr>
        <w:t>Admin user</w:t>
      </w:r>
      <w:r w:rsidRPr="27A869FA">
        <w:rPr>
          <w:rFonts w:ascii="Segoe UI" w:eastAsia="Segoe UI" w:hAnsi="Segoe UI" w:cs="Segoe UI"/>
          <w:sz w:val="21"/>
          <w:szCs w:val="21"/>
        </w:rPr>
        <w:t>: Choose whether to enable or disable the admin user.</w:t>
      </w:r>
    </w:p>
    <w:p w14:paraId="45F7EEE7" w14:textId="3A073E68" w:rsidR="7ED36217" w:rsidRDefault="62E71E77" w:rsidP="27A869FA">
      <w:pPr>
        <w:pStyle w:val="ListParagraph"/>
        <w:numPr>
          <w:ilvl w:val="0"/>
          <w:numId w:val="7"/>
        </w:numPr>
        <w:spacing w:after="0"/>
        <w:rPr>
          <w:rFonts w:ascii="Segoe UI" w:eastAsia="Segoe UI" w:hAnsi="Segoe UI" w:cs="Segoe UI"/>
          <w:sz w:val="21"/>
          <w:szCs w:val="21"/>
        </w:rPr>
      </w:pPr>
      <w:r w:rsidRPr="27A869FA">
        <w:rPr>
          <w:rFonts w:ascii="Segoe UI" w:eastAsia="Segoe UI" w:hAnsi="Segoe UI" w:cs="Segoe UI"/>
          <w:sz w:val="21"/>
          <w:szCs w:val="21"/>
        </w:rPr>
        <w:t xml:space="preserve">Click on the </w:t>
      </w:r>
      <w:r w:rsidRPr="27A869FA">
        <w:rPr>
          <w:rFonts w:ascii="Segoe UI" w:eastAsia="Segoe UI" w:hAnsi="Segoe UI" w:cs="Segoe UI"/>
          <w:b/>
          <w:bCs/>
          <w:sz w:val="21"/>
          <w:szCs w:val="21"/>
        </w:rPr>
        <w:t>Create</w:t>
      </w:r>
      <w:r w:rsidRPr="27A869FA">
        <w:rPr>
          <w:rFonts w:ascii="Segoe UI" w:eastAsia="Segoe UI" w:hAnsi="Segoe UI" w:cs="Segoe UI"/>
          <w:sz w:val="21"/>
          <w:szCs w:val="21"/>
        </w:rPr>
        <w:t xml:space="preserve"> button.</w:t>
      </w:r>
    </w:p>
    <w:p w14:paraId="0673AFD7" w14:textId="6C82FDE4" w:rsidR="7ED36217" w:rsidRDefault="62E71E77" w:rsidP="27A869FA">
      <w:pPr>
        <w:spacing w:before="210" w:after="210"/>
        <w:rPr>
          <w:rFonts w:ascii="Segoe UI" w:eastAsia="Segoe UI" w:hAnsi="Segoe UI" w:cs="Segoe UI"/>
          <w:b/>
          <w:bCs/>
          <w:sz w:val="21"/>
          <w:szCs w:val="21"/>
        </w:rPr>
      </w:pPr>
      <w:r w:rsidRPr="27A869FA">
        <w:rPr>
          <w:rFonts w:ascii="Segoe UI" w:eastAsia="Segoe UI" w:hAnsi="Segoe UI" w:cs="Segoe UI"/>
          <w:b/>
          <w:bCs/>
          <w:sz w:val="21"/>
          <w:szCs w:val="21"/>
        </w:rPr>
        <w:t>Configure the Private Container Registry</w:t>
      </w:r>
    </w:p>
    <w:p w14:paraId="49510EDD" w14:textId="76165EF0" w:rsidR="7ED36217" w:rsidRDefault="62E71E77" w:rsidP="27A869FA">
      <w:pPr>
        <w:pStyle w:val="ListParagraph"/>
        <w:numPr>
          <w:ilvl w:val="0"/>
          <w:numId w:val="6"/>
        </w:numPr>
        <w:spacing w:after="0"/>
        <w:rPr>
          <w:rFonts w:ascii="Segoe UI" w:eastAsia="Segoe UI" w:hAnsi="Segoe UI" w:cs="Segoe UI"/>
          <w:sz w:val="21"/>
          <w:szCs w:val="21"/>
        </w:rPr>
      </w:pPr>
      <w:r w:rsidRPr="27A869FA">
        <w:rPr>
          <w:rFonts w:ascii="Segoe UI" w:eastAsia="Segoe UI" w:hAnsi="Segoe UI" w:cs="Segoe UI"/>
          <w:sz w:val="21"/>
          <w:szCs w:val="21"/>
        </w:rPr>
        <w:t xml:space="preserve">Go to the </w:t>
      </w:r>
      <w:r w:rsidRPr="27A869FA">
        <w:rPr>
          <w:rFonts w:ascii="Segoe UI" w:eastAsia="Segoe UI" w:hAnsi="Segoe UI" w:cs="Segoe UI"/>
          <w:b/>
          <w:bCs/>
          <w:sz w:val="21"/>
          <w:szCs w:val="21"/>
        </w:rPr>
        <w:t>Private Container Registry</w:t>
      </w:r>
      <w:r w:rsidRPr="27A869FA">
        <w:rPr>
          <w:rFonts w:ascii="Segoe UI" w:eastAsia="Segoe UI" w:hAnsi="Segoe UI" w:cs="Segoe UI"/>
          <w:sz w:val="21"/>
          <w:szCs w:val="21"/>
        </w:rPr>
        <w:t xml:space="preserve"> resource you created in Step 3.</w:t>
      </w:r>
    </w:p>
    <w:p w14:paraId="035B5E7B" w14:textId="0364047F" w:rsidR="7ED36217" w:rsidRDefault="62E71E77" w:rsidP="27A869FA">
      <w:pPr>
        <w:pStyle w:val="ListParagraph"/>
        <w:numPr>
          <w:ilvl w:val="0"/>
          <w:numId w:val="6"/>
        </w:numPr>
        <w:spacing w:after="0"/>
        <w:rPr>
          <w:rFonts w:ascii="Segoe UI" w:eastAsia="Segoe UI" w:hAnsi="Segoe UI" w:cs="Segoe UI"/>
          <w:sz w:val="21"/>
          <w:szCs w:val="21"/>
        </w:rPr>
      </w:pPr>
      <w:r w:rsidRPr="27A869FA">
        <w:rPr>
          <w:rFonts w:ascii="Segoe UI" w:eastAsia="Segoe UI" w:hAnsi="Segoe UI" w:cs="Segoe UI"/>
          <w:sz w:val="21"/>
          <w:szCs w:val="21"/>
        </w:rPr>
        <w:t xml:space="preserve">Click on the </w:t>
      </w:r>
      <w:r w:rsidRPr="27A869FA">
        <w:rPr>
          <w:rFonts w:ascii="Segoe UI" w:eastAsia="Segoe UI" w:hAnsi="Segoe UI" w:cs="Segoe UI"/>
          <w:b/>
          <w:bCs/>
          <w:sz w:val="21"/>
          <w:szCs w:val="21"/>
        </w:rPr>
        <w:t>Settings</w:t>
      </w:r>
      <w:r w:rsidRPr="27A869FA">
        <w:rPr>
          <w:rFonts w:ascii="Segoe UI" w:eastAsia="Segoe UI" w:hAnsi="Segoe UI" w:cs="Segoe UI"/>
          <w:sz w:val="21"/>
          <w:szCs w:val="21"/>
        </w:rPr>
        <w:t xml:space="preserve"> tab.</w:t>
      </w:r>
    </w:p>
    <w:p w14:paraId="14325946" w14:textId="7784F280" w:rsidR="7ED36217" w:rsidRDefault="62E71E77" w:rsidP="27A869FA">
      <w:pPr>
        <w:pStyle w:val="ListParagraph"/>
        <w:numPr>
          <w:ilvl w:val="0"/>
          <w:numId w:val="6"/>
        </w:numPr>
        <w:spacing w:after="0"/>
        <w:rPr>
          <w:rFonts w:ascii="Segoe UI" w:eastAsia="Segoe UI" w:hAnsi="Segoe UI" w:cs="Segoe UI"/>
          <w:sz w:val="21"/>
          <w:szCs w:val="21"/>
        </w:rPr>
      </w:pPr>
      <w:r w:rsidRPr="27A869FA">
        <w:rPr>
          <w:rFonts w:ascii="Segoe UI" w:eastAsia="Segoe UI" w:hAnsi="Segoe UI" w:cs="Segoe UI"/>
          <w:sz w:val="21"/>
          <w:szCs w:val="21"/>
        </w:rPr>
        <w:t>Configure the following settings as desired:</w:t>
      </w:r>
    </w:p>
    <w:p w14:paraId="4161A372" w14:textId="44EF509A" w:rsidR="7ED36217" w:rsidRDefault="62E71E77" w:rsidP="27A869FA">
      <w:pPr>
        <w:pStyle w:val="ListParagraph"/>
        <w:numPr>
          <w:ilvl w:val="1"/>
          <w:numId w:val="6"/>
        </w:numPr>
        <w:spacing w:after="0"/>
        <w:rPr>
          <w:rFonts w:ascii="Segoe UI" w:eastAsia="Segoe UI" w:hAnsi="Segoe UI" w:cs="Segoe UI"/>
          <w:sz w:val="21"/>
          <w:szCs w:val="21"/>
        </w:rPr>
      </w:pPr>
      <w:r w:rsidRPr="27A869FA">
        <w:rPr>
          <w:rFonts w:ascii="Segoe UI" w:eastAsia="Segoe UI" w:hAnsi="Segoe UI" w:cs="Segoe UI"/>
          <w:b/>
          <w:bCs/>
          <w:sz w:val="21"/>
          <w:szCs w:val="21"/>
        </w:rPr>
        <w:t>Repository</w:t>
      </w:r>
      <w:r w:rsidRPr="27A869FA">
        <w:rPr>
          <w:rFonts w:ascii="Segoe UI" w:eastAsia="Segoe UI" w:hAnsi="Segoe UI" w:cs="Segoe UI"/>
          <w:sz w:val="21"/>
          <w:szCs w:val="21"/>
        </w:rPr>
        <w:t>: Create a new repository or link to an existing one.</w:t>
      </w:r>
    </w:p>
    <w:p w14:paraId="06EA5B35" w14:textId="1A2DB4F5" w:rsidR="7ED36217" w:rsidRDefault="62E71E77" w:rsidP="27A869FA">
      <w:pPr>
        <w:pStyle w:val="ListParagraph"/>
        <w:numPr>
          <w:ilvl w:val="1"/>
          <w:numId w:val="6"/>
        </w:numPr>
        <w:spacing w:after="0"/>
        <w:rPr>
          <w:rFonts w:ascii="Segoe UI" w:eastAsia="Segoe UI" w:hAnsi="Segoe UI" w:cs="Segoe UI"/>
          <w:sz w:val="21"/>
          <w:szCs w:val="21"/>
        </w:rPr>
      </w:pPr>
      <w:r w:rsidRPr="27A869FA">
        <w:rPr>
          <w:rFonts w:ascii="Segoe UI" w:eastAsia="Segoe UI" w:hAnsi="Segoe UI" w:cs="Segoe UI"/>
          <w:b/>
          <w:bCs/>
          <w:sz w:val="21"/>
          <w:szCs w:val="21"/>
        </w:rPr>
        <w:t>Access policies</w:t>
      </w:r>
      <w:r w:rsidRPr="27A869FA">
        <w:rPr>
          <w:rFonts w:ascii="Segoe UI" w:eastAsia="Segoe UI" w:hAnsi="Segoe UI" w:cs="Segoe UI"/>
          <w:sz w:val="21"/>
          <w:szCs w:val="21"/>
        </w:rPr>
        <w:t>: Configure access policies for your registry.</w:t>
      </w:r>
    </w:p>
    <w:p w14:paraId="775DF73A" w14:textId="7D8B3A33" w:rsidR="7ED36217" w:rsidRDefault="62E71E77" w:rsidP="27A869FA">
      <w:pPr>
        <w:pStyle w:val="ListParagraph"/>
        <w:numPr>
          <w:ilvl w:val="1"/>
          <w:numId w:val="6"/>
        </w:numPr>
        <w:spacing w:after="0"/>
        <w:rPr>
          <w:rFonts w:ascii="Segoe UI" w:eastAsia="Segoe UI" w:hAnsi="Segoe UI" w:cs="Segoe UI"/>
          <w:sz w:val="21"/>
          <w:szCs w:val="21"/>
        </w:rPr>
      </w:pPr>
      <w:r w:rsidRPr="27A869FA">
        <w:rPr>
          <w:rFonts w:ascii="Segoe UI" w:eastAsia="Segoe UI" w:hAnsi="Segoe UI" w:cs="Segoe UI"/>
          <w:b/>
          <w:bCs/>
          <w:sz w:val="21"/>
          <w:szCs w:val="21"/>
        </w:rPr>
        <w:t>Network policies</w:t>
      </w:r>
      <w:r w:rsidRPr="27A869FA">
        <w:rPr>
          <w:rFonts w:ascii="Segoe UI" w:eastAsia="Segoe UI" w:hAnsi="Segoe UI" w:cs="Segoe UI"/>
          <w:sz w:val="21"/>
          <w:szCs w:val="21"/>
        </w:rPr>
        <w:t>: Configure network policies for your registry.</w:t>
      </w:r>
    </w:p>
    <w:p w14:paraId="4F57E3C8" w14:textId="71722DC2" w:rsidR="7ED36217" w:rsidRDefault="62E71E77" w:rsidP="27A869FA">
      <w:pPr>
        <w:pStyle w:val="ListParagraph"/>
        <w:numPr>
          <w:ilvl w:val="0"/>
          <w:numId w:val="6"/>
        </w:numPr>
        <w:spacing w:after="0"/>
        <w:rPr>
          <w:rFonts w:ascii="Segoe UI" w:eastAsia="Segoe UI" w:hAnsi="Segoe UI" w:cs="Segoe UI"/>
          <w:sz w:val="21"/>
          <w:szCs w:val="21"/>
        </w:rPr>
      </w:pPr>
      <w:r w:rsidRPr="27A869FA">
        <w:rPr>
          <w:rFonts w:ascii="Segoe UI" w:eastAsia="Segoe UI" w:hAnsi="Segoe UI" w:cs="Segoe UI"/>
          <w:sz w:val="21"/>
          <w:szCs w:val="21"/>
        </w:rPr>
        <w:t xml:space="preserve">Click on the </w:t>
      </w:r>
      <w:r w:rsidRPr="27A869FA">
        <w:rPr>
          <w:rFonts w:ascii="Segoe UI" w:eastAsia="Segoe UI" w:hAnsi="Segoe UI" w:cs="Segoe UI"/>
          <w:b/>
          <w:bCs/>
          <w:sz w:val="21"/>
          <w:szCs w:val="21"/>
        </w:rPr>
        <w:t>Save</w:t>
      </w:r>
      <w:r w:rsidRPr="27A869FA">
        <w:rPr>
          <w:rFonts w:ascii="Segoe UI" w:eastAsia="Segoe UI" w:hAnsi="Segoe UI" w:cs="Segoe UI"/>
          <w:sz w:val="21"/>
          <w:szCs w:val="21"/>
        </w:rPr>
        <w:t xml:space="preserve"> button.</w:t>
      </w:r>
    </w:p>
    <w:p w14:paraId="198FB7EC" w14:textId="434240A8" w:rsidR="7ED36217" w:rsidRDefault="62E71E77" w:rsidP="27A869FA">
      <w:pPr>
        <w:spacing w:before="210" w:after="210"/>
        <w:rPr>
          <w:rFonts w:ascii="Segoe UI" w:eastAsia="Segoe UI" w:hAnsi="Segoe UI" w:cs="Segoe UI"/>
          <w:b/>
          <w:bCs/>
          <w:sz w:val="21"/>
          <w:szCs w:val="21"/>
        </w:rPr>
      </w:pPr>
      <w:r w:rsidRPr="27A869FA">
        <w:rPr>
          <w:rFonts w:ascii="Segoe UI" w:eastAsia="Segoe UI" w:hAnsi="Segoe UI" w:cs="Segoe UI"/>
          <w:b/>
          <w:bCs/>
          <w:sz w:val="21"/>
          <w:szCs w:val="21"/>
        </w:rPr>
        <w:t>Create a Service Principal for Authentication</w:t>
      </w:r>
    </w:p>
    <w:p w14:paraId="728AE9DC" w14:textId="09C8C4E1" w:rsidR="7ED36217" w:rsidRDefault="62E71E77" w:rsidP="27A869FA">
      <w:pPr>
        <w:pStyle w:val="ListParagraph"/>
        <w:numPr>
          <w:ilvl w:val="0"/>
          <w:numId w:val="5"/>
        </w:numPr>
        <w:spacing w:after="0"/>
        <w:rPr>
          <w:rFonts w:ascii="Segoe UI" w:eastAsia="Segoe UI" w:hAnsi="Segoe UI" w:cs="Segoe UI"/>
          <w:sz w:val="21"/>
          <w:szCs w:val="21"/>
        </w:rPr>
      </w:pPr>
      <w:r w:rsidRPr="27A869FA">
        <w:rPr>
          <w:rFonts w:ascii="Segoe UI" w:eastAsia="Segoe UI" w:hAnsi="Segoe UI" w:cs="Segoe UI"/>
          <w:sz w:val="21"/>
          <w:szCs w:val="21"/>
        </w:rPr>
        <w:t xml:space="preserve">Go to the </w:t>
      </w:r>
      <w:r w:rsidRPr="27A869FA">
        <w:rPr>
          <w:rFonts w:ascii="Segoe UI" w:eastAsia="Segoe UI" w:hAnsi="Segoe UI" w:cs="Segoe UI"/>
          <w:b/>
          <w:bCs/>
          <w:sz w:val="21"/>
          <w:szCs w:val="21"/>
        </w:rPr>
        <w:t>Azure Active Directory</w:t>
      </w:r>
      <w:r w:rsidRPr="27A869FA">
        <w:rPr>
          <w:rFonts w:ascii="Segoe UI" w:eastAsia="Segoe UI" w:hAnsi="Segoe UI" w:cs="Segoe UI"/>
          <w:sz w:val="21"/>
          <w:szCs w:val="21"/>
        </w:rPr>
        <w:t xml:space="preserve"> resource.</w:t>
      </w:r>
    </w:p>
    <w:p w14:paraId="5BE47FF2" w14:textId="3C22CFDD" w:rsidR="7ED36217" w:rsidRDefault="62E71E77" w:rsidP="27A869FA">
      <w:pPr>
        <w:pStyle w:val="ListParagraph"/>
        <w:numPr>
          <w:ilvl w:val="0"/>
          <w:numId w:val="5"/>
        </w:numPr>
        <w:spacing w:after="0"/>
        <w:rPr>
          <w:rFonts w:ascii="Segoe UI" w:eastAsia="Segoe UI" w:hAnsi="Segoe UI" w:cs="Segoe UI"/>
          <w:sz w:val="21"/>
          <w:szCs w:val="21"/>
        </w:rPr>
      </w:pPr>
      <w:r w:rsidRPr="27A869FA">
        <w:rPr>
          <w:rFonts w:ascii="Segoe UI" w:eastAsia="Segoe UI" w:hAnsi="Segoe UI" w:cs="Segoe UI"/>
          <w:sz w:val="21"/>
          <w:szCs w:val="21"/>
        </w:rPr>
        <w:t xml:space="preserve">Click on the </w:t>
      </w:r>
      <w:r w:rsidRPr="27A869FA">
        <w:rPr>
          <w:rFonts w:ascii="Segoe UI" w:eastAsia="Segoe UI" w:hAnsi="Segoe UI" w:cs="Segoe UI"/>
          <w:b/>
          <w:bCs/>
          <w:sz w:val="21"/>
          <w:szCs w:val="21"/>
        </w:rPr>
        <w:t>App registrations</w:t>
      </w:r>
      <w:r w:rsidRPr="27A869FA">
        <w:rPr>
          <w:rFonts w:ascii="Segoe UI" w:eastAsia="Segoe UI" w:hAnsi="Segoe UI" w:cs="Segoe UI"/>
          <w:sz w:val="21"/>
          <w:szCs w:val="21"/>
        </w:rPr>
        <w:t xml:space="preserve"> tab.</w:t>
      </w:r>
    </w:p>
    <w:p w14:paraId="5FFDB488" w14:textId="0C2BAF5F" w:rsidR="7ED36217" w:rsidRDefault="62E71E77" w:rsidP="27A869FA">
      <w:pPr>
        <w:pStyle w:val="ListParagraph"/>
        <w:numPr>
          <w:ilvl w:val="0"/>
          <w:numId w:val="5"/>
        </w:numPr>
        <w:spacing w:after="0"/>
        <w:rPr>
          <w:rFonts w:ascii="Segoe UI" w:eastAsia="Segoe UI" w:hAnsi="Segoe UI" w:cs="Segoe UI"/>
          <w:sz w:val="21"/>
          <w:szCs w:val="21"/>
        </w:rPr>
      </w:pPr>
      <w:r w:rsidRPr="27A869FA">
        <w:rPr>
          <w:rFonts w:ascii="Segoe UI" w:eastAsia="Segoe UI" w:hAnsi="Segoe UI" w:cs="Segoe UI"/>
          <w:sz w:val="21"/>
          <w:szCs w:val="21"/>
        </w:rPr>
        <w:t xml:space="preserve">Click on the </w:t>
      </w:r>
      <w:r w:rsidRPr="27A869FA">
        <w:rPr>
          <w:rFonts w:ascii="Segoe UI" w:eastAsia="Segoe UI" w:hAnsi="Segoe UI" w:cs="Segoe UI"/>
          <w:b/>
          <w:bCs/>
          <w:sz w:val="21"/>
          <w:szCs w:val="21"/>
        </w:rPr>
        <w:t>+ New registration</w:t>
      </w:r>
      <w:r w:rsidRPr="27A869FA">
        <w:rPr>
          <w:rFonts w:ascii="Segoe UI" w:eastAsia="Segoe UI" w:hAnsi="Segoe UI" w:cs="Segoe UI"/>
          <w:sz w:val="21"/>
          <w:szCs w:val="21"/>
        </w:rPr>
        <w:t xml:space="preserve"> button.</w:t>
      </w:r>
    </w:p>
    <w:p w14:paraId="712B4341" w14:textId="7A45696D" w:rsidR="7ED36217" w:rsidRDefault="62E71E77" w:rsidP="27A869FA">
      <w:pPr>
        <w:pStyle w:val="ListParagraph"/>
        <w:numPr>
          <w:ilvl w:val="0"/>
          <w:numId w:val="5"/>
        </w:numPr>
        <w:spacing w:after="0"/>
        <w:rPr>
          <w:rFonts w:ascii="Segoe UI" w:eastAsia="Segoe UI" w:hAnsi="Segoe UI" w:cs="Segoe UI"/>
          <w:sz w:val="21"/>
          <w:szCs w:val="21"/>
        </w:rPr>
      </w:pPr>
      <w:r w:rsidRPr="27A869FA">
        <w:rPr>
          <w:rFonts w:ascii="Segoe UI" w:eastAsia="Segoe UI" w:hAnsi="Segoe UI" w:cs="Segoe UI"/>
          <w:sz w:val="21"/>
          <w:szCs w:val="21"/>
        </w:rPr>
        <w:t>Fill in the required information:</w:t>
      </w:r>
    </w:p>
    <w:p w14:paraId="70463D75" w14:textId="31A9D68B" w:rsidR="7ED36217" w:rsidRDefault="62E71E77" w:rsidP="27A869FA">
      <w:pPr>
        <w:pStyle w:val="ListParagraph"/>
        <w:numPr>
          <w:ilvl w:val="1"/>
          <w:numId w:val="5"/>
        </w:numPr>
        <w:spacing w:after="0"/>
        <w:rPr>
          <w:rFonts w:ascii="Segoe UI" w:eastAsia="Segoe UI" w:hAnsi="Segoe UI" w:cs="Segoe UI"/>
          <w:sz w:val="21"/>
          <w:szCs w:val="21"/>
        </w:rPr>
      </w:pPr>
      <w:r w:rsidRPr="27A869FA">
        <w:rPr>
          <w:rFonts w:ascii="Segoe UI" w:eastAsia="Segoe UI" w:hAnsi="Segoe UI" w:cs="Segoe UI"/>
          <w:b/>
          <w:bCs/>
          <w:sz w:val="21"/>
          <w:szCs w:val="21"/>
        </w:rPr>
        <w:t>Name</w:t>
      </w:r>
      <w:r w:rsidRPr="27A869FA">
        <w:rPr>
          <w:rFonts w:ascii="Segoe UI" w:eastAsia="Segoe UI" w:hAnsi="Segoe UI" w:cs="Segoe UI"/>
          <w:sz w:val="21"/>
          <w:szCs w:val="21"/>
        </w:rPr>
        <w:t>: Enter a unique name for your service principal (e.g., "my-container-registry-</w:t>
      </w:r>
      <w:proofErr w:type="spellStart"/>
      <w:r w:rsidRPr="27A869FA">
        <w:rPr>
          <w:rFonts w:ascii="Segoe UI" w:eastAsia="Segoe UI" w:hAnsi="Segoe UI" w:cs="Segoe UI"/>
          <w:sz w:val="21"/>
          <w:szCs w:val="21"/>
        </w:rPr>
        <w:t>sp</w:t>
      </w:r>
      <w:proofErr w:type="spellEnd"/>
      <w:r w:rsidRPr="27A869FA">
        <w:rPr>
          <w:rFonts w:ascii="Segoe UI" w:eastAsia="Segoe UI" w:hAnsi="Segoe UI" w:cs="Segoe UI"/>
          <w:sz w:val="21"/>
          <w:szCs w:val="21"/>
        </w:rPr>
        <w:t>").</w:t>
      </w:r>
    </w:p>
    <w:p w14:paraId="226202EC" w14:textId="15408771" w:rsidR="7ED36217" w:rsidRDefault="62E71E77" w:rsidP="27A869FA">
      <w:pPr>
        <w:pStyle w:val="ListParagraph"/>
        <w:numPr>
          <w:ilvl w:val="1"/>
          <w:numId w:val="5"/>
        </w:numPr>
        <w:spacing w:after="0"/>
        <w:rPr>
          <w:rFonts w:ascii="Segoe UI" w:eastAsia="Segoe UI" w:hAnsi="Segoe UI" w:cs="Segoe UI"/>
          <w:sz w:val="21"/>
          <w:szCs w:val="21"/>
        </w:rPr>
      </w:pPr>
      <w:r w:rsidRPr="27A869FA">
        <w:rPr>
          <w:rFonts w:ascii="Segoe UI" w:eastAsia="Segoe UI" w:hAnsi="Segoe UI" w:cs="Segoe UI"/>
          <w:b/>
          <w:bCs/>
          <w:sz w:val="21"/>
          <w:szCs w:val="21"/>
        </w:rPr>
        <w:t>Supported account types</w:t>
      </w:r>
      <w:r w:rsidRPr="27A869FA">
        <w:rPr>
          <w:rFonts w:ascii="Segoe UI" w:eastAsia="Segoe UI" w:hAnsi="Segoe UI" w:cs="Segoe UI"/>
          <w:sz w:val="21"/>
          <w:szCs w:val="21"/>
        </w:rPr>
        <w:t>: Select "Accounts in this organizational directory only".</w:t>
      </w:r>
    </w:p>
    <w:p w14:paraId="0A9F59B7" w14:textId="68CFBDB0" w:rsidR="7ED36217" w:rsidRDefault="62E71E77" w:rsidP="27A869FA">
      <w:pPr>
        <w:pStyle w:val="ListParagraph"/>
        <w:numPr>
          <w:ilvl w:val="0"/>
          <w:numId w:val="5"/>
        </w:numPr>
        <w:spacing w:after="0"/>
        <w:rPr>
          <w:rFonts w:ascii="Segoe UI" w:eastAsia="Segoe UI" w:hAnsi="Segoe UI" w:cs="Segoe UI"/>
          <w:sz w:val="21"/>
          <w:szCs w:val="21"/>
        </w:rPr>
      </w:pPr>
      <w:r w:rsidRPr="27A869FA">
        <w:rPr>
          <w:rFonts w:ascii="Segoe UI" w:eastAsia="Segoe UI" w:hAnsi="Segoe UI" w:cs="Segoe UI"/>
          <w:sz w:val="21"/>
          <w:szCs w:val="21"/>
        </w:rPr>
        <w:t xml:space="preserve">Click on the </w:t>
      </w:r>
      <w:r w:rsidRPr="27A869FA">
        <w:rPr>
          <w:rFonts w:ascii="Segoe UI" w:eastAsia="Segoe UI" w:hAnsi="Segoe UI" w:cs="Segoe UI"/>
          <w:b/>
          <w:bCs/>
          <w:sz w:val="21"/>
          <w:szCs w:val="21"/>
        </w:rPr>
        <w:t>Register</w:t>
      </w:r>
      <w:r w:rsidRPr="27A869FA">
        <w:rPr>
          <w:rFonts w:ascii="Segoe UI" w:eastAsia="Segoe UI" w:hAnsi="Segoe UI" w:cs="Segoe UI"/>
          <w:sz w:val="21"/>
          <w:szCs w:val="21"/>
        </w:rPr>
        <w:t xml:space="preserve"> button.</w:t>
      </w:r>
    </w:p>
    <w:p w14:paraId="0BE97630" w14:textId="1FD3ADAD" w:rsidR="7ED36217" w:rsidRDefault="62E71E77" w:rsidP="27A869FA">
      <w:pPr>
        <w:pStyle w:val="ListParagraph"/>
        <w:numPr>
          <w:ilvl w:val="0"/>
          <w:numId w:val="5"/>
        </w:numPr>
        <w:spacing w:after="0"/>
        <w:rPr>
          <w:rFonts w:ascii="Segoe UI" w:eastAsia="Segoe UI" w:hAnsi="Segoe UI" w:cs="Segoe UI"/>
          <w:sz w:val="21"/>
          <w:szCs w:val="21"/>
        </w:rPr>
      </w:pPr>
      <w:r w:rsidRPr="27A869FA">
        <w:rPr>
          <w:rFonts w:ascii="Segoe UI" w:eastAsia="Segoe UI" w:hAnsi="Segoe UI" w:cs="Segoe UI"/>
          <w:sz w:val="21"/>
          <w:szCs w:val="21"/>
        </w:rPr>
        <w:t xml:space="preserve">Go to the </w:t>
      </w:r>
      <w:r w:rsidRPr="27A869FA">
        <w:rPr>
          <w:rFonts w:ascii="Segoe UI" w:eastAsia="Segoe UI" w:hAnsi="Segoe UI" w:cs="Segoe UI"/>
          <w:b/>
          <w:bCs/>
          <w:sz w:val="21"/>
          <w:szCs w:val="21"/>
        </w:rPr>
        <w:t>Certificates &amp; secrets</w:t>
      </w:r>
      <w:r w:rsidRPr="27A869FA">
        <w:rPr>
          <w:rFonts w:ascii="Segoe UI" w:eastAsia="Segoe UI" w:hAnsi="Segoe UI" w:cs="Segoe UI"/>
          <w:sz w:val="21"/>
          <w:szCs w:val="21"/>
        </w:rPr>
        <w:t xml:space="preserve"> tab.</w:t>
      </w:r>
    </w:p>
    <w:p w14:paraId="0BA24722" w14:textId="583DB7EA" w:rsidR="7ED36217" w:rsidRDefault="62E71E77" w:rsidP="27A869FA">
      <w:pPr>
        <w:pStyle w:val="ListParagraph"/>
        <w:numPr>
          <w:ilvl w:val="0"/>
          <w:numId w:val="5"/>
        </w:numPr>
        <w:spacing w:after="0"/>
        <w:rPr>
          <w:rFonts w:ascii="Segoe UI" w:eastAsia="Segoe UI" w:hAnsi="Segoe UI" w:cs="Segoe UI"/>
          <w:sz w:val="21"/>
          <w:szCs w:val="21"/>
        </w:rPr>
      </w:pPr>
      <w:r w:rsidRPr="27A869FA">
        <w:rPr>
          <w:rFonts w:ascii="Segoe UI" w:eastAsia="Segoe UI" w:hAnsi="Segoe UI" w:cs="Segoe UI"/>
          <w:sz w:val="21"/>
          <w:szCs w:val="21"/>
        </w:rPr>
        <w:t xml:space="preserve">Click on the </w:t>
      </w:r>
      <w:r w:rsidRPr="27A869FA">
        <w:rPr>
          <w:rFonts w:ascii="Segoe UI" w:eastAsia="Segoe UI" w:hAnsi="Segoe UI" w:cs="Segoe UI"/>
          <w:b/>
          <w:bCs/>
          <w:sz w:val="21"/>
          <w:szCs w:val="21"/>
        </w:rPr>
        <w:t>+ New client secret</w:t>
      </w:r>
      <w:r w:rsidRPr="27A869FA">
        <w:rPr>
          <w:rFonts w:ascii="Segoe UI" w:eastAsia="Segoe UI" w:hAnsi="Segoe UI" w:cs="Segoe UI"/>
          <w:sz w:val="21"/>
          <w:szCs w:val="21"/>
        </w:rPr>
        <w:t xml:space="preserve"> button.</w:t>
      </w:r>
    </w:p>
    <w:p w14:paraId="240D9354" w14:textId="494C6D07" w:rsidR="7ED36217" w:rsidRDefault="62E71E77" w:rsidP="27A869FA">
      <w:pPr>
        <w:pStyle w:val="ListParagraph"/>
        <w:numPr>
          <w:ilvl w:val="0"/>
          <w:numId w:val="5"/>
        </w:numPr>
        <w:spacing w:after="0"/>
        <w:rPr>
          <w:rFonts w:ascii="Segoe UI" w:eastAsia="Segoe UI" w:hAnsi="Segoe UI" w:cs="Segoe UI"/>
          <w:sz w:val="21"/>
          <w:szCs w:val="21"/>
        </w:rPr>
      </w:pPr>
      <w:r w:rsidRPr="27A869FA">
        <w:rPr>
          <w:rFonts w:ascii="Segoe UI" w:eastAsia="Segoe UI" w:hAnsi="Segoe UI" w:cs="Segoe UI"/>
          <w:sz w:val="21"/>
          <w:szCs w:val="21"/>
        </w:rPr>
        <w:t>Fill in the required information:</w:t>
      </w:r>
    </w:p>
    <w:p w14:paraId="14BBCAE1" w14:textId="4D9369DE" w:rsidR="7ED36217" w:rsidRDefault="62E71E77" w:rsidP="27A869FA">
      <w:pPr>
        <w:pStyle w:val="ListParagraph"/>
        <w:numPr>
          <w:ilvl w:val="1"/>
          <w:numId w:val="5"/>
        </w:numPr>
        <w:spacing w:after="0"/>
        <w:rPr>
          <w:rFonts w:ascii="Segoe UI" w:eastAsia="Segoe UI" w:hAnsi="Segoe UI" w:cs="Segoe UI"/>
          <w:sz w:val="21"/>
          <w:szCs w:val="21"/>
        </w:rPr>
      </w:pPr>
      <w:r w:rsidRPr="27A869FA">
        <w:rPr>
          <w:rFonts w:ascii="Segoe UI" w:eastAsia="Segoe UI" w:hAnsi="Segoe UI" w:cs="Segoe UI"/>
          <w:b/>
          <w:bCs/>
          <w:sz w:val="21"/>
          <w:szCs w:val="21"/>
        </w:rPr>
        <w:t>Description</w:t>
      </w:r>
      <w:r w:rsidRPr="27A869FA">
        <w:rPr>
          <w:rFonts w:ascii="Segoe UI" w:eastAsia="Segoe UI" w:hAnsi="Segoe UI" w:cs="Segoe UI"/>
          <w:sz w:val="21"/>
          <w:szCs w:val="21"/>
        </w:rPr>
        <w:t>: Enter a description for your client secret (e.g., "my-container-registry-</w:t>
      </w:r>
      <w:proofErr w:type="spellStart"/>
      <w:r w:rsidRPr="27A869FA">
        <w:rPr>
          <w:rFonts w:ascii="Segoe UI" w:eastAsia="Segoe UI" w:hAnsi="Segoe UI" w:cs="Segoe UI"/>
          <w:sz w:val="21"/>
          <w:szCs w:val="21"/>
        </w:rPr>
        <w:t>sp</w:t>
      </w:r>
      <w:proofErr w:type="spellEnd"/>
      <w:r w:rsidRPr="27A869FA">
        <w:rPr>
          <w:rFonts w:ascii="Segoe UI" w:eastAsia="Segoe UI" w:hAnsi="Segoe UI" w:cs="Segoe UI"/>
          <w:sz w:val="21"/>
          <w:szCs w:val="21"/>
        </w:rPr>
        <w:t>-secret").</w:t>
      </w:r>
    </w:p>
    <w:p w14:paraId="30286F82" w14:textId="5B1386EC" w:rsidR="7ED36217" w:rsidRDefault="62E71E77" w:rsidP="27A869FA">
      <w:pPr>
        <w:pStyle w:val="ListParagraph"/>
        <w:numPr>
          <w:ilvl w:val="0"/>
          <w:numId w:val="5"/>
        </w:numPr>
        <w:spacing w:after="0"/>
        <w:rPr>
          <w:rFonts w:ascii="Segoe UI" w:eastAsia="Segoe UI" w:hAnsi="Segoe UI" w:cs="Segoe UI"/>
          <w:sz w:val="21"/>
          <w:szCs w:val="21"/>
        </w:rPr>
      </w:pPr>
      <w:r w:rsidRPr="27A869FA">
        <w:rPr>
          <w:rFonts w:ascii="Segoe UI" w:eastAsia="Segoe UI" w:hAnsi="Segoe UI" w:cs="Segoe UI"/>
          <w:sz w:val="21"/>
          <w:szCs w:val="21"/>
        </w:rPr>
        <w:t xml:space="preserve">Click on the </w:t>
      </w:r>
      <w:r w:rsidRPr="27A869FA">
        <w:rPr>
          <w:rFonts w:ascii="Segoe UI" w:eastAsia="Segoe UI" w:hAnsi="Segoe UI" w:cs="Segoe UI"/>
          <w:b/>
          <w:bCs/>
          <w:sz w:val="21"/>
          <w:szCs w:val="21"/>
        </w:rPr>
        <w:t>Add</w:t>
      </w:r>
      <w:r w:rsidRPr="27A869FA">
        <w:rPr>
          <w:rFonts w:ascii="Segoe UI" w:eastAsia="Segoe UI" w:hAnsi="Segoe UI" w:cs="Segoe UI"/>
          <w:sz w:val="21"/>
          <w:szCs w:val="21"/>
        </w:rPr>
        <w:t xml:space="preserve"> button.</w:t>
      </w:r>
    </w:p>
    <w:p w14:paraId="03AB816E" w14:textId="685F2691" w:rsidR="7ED36217" w:rsidRDefault="62E71E77" w:rsidP="27A869FA">
      <w:pPr>
        <w:pStyle w:val="ListParagraph"/>
        <w:numPr>
          <w:ilvl w:val="0"/>
          <w:numId w:val="5"/>
        </w:numPr>
        <w:spacing w:after="0"/>
        <w:rPr>
          <w:rFonts w:ascii="Segoe UI" w:eastAsia="Segoe UI" w:hAnsi="Segoe UI" w:cs="Segoe UI"/>
          <w:sz w:val="21"/>
          <w:szCs w:val="21"/>
        </w:rPr>
      </w:pPr>
      <w:r w:rsidRPr="27A869FA">
        <w:rPr>
          <w:rFonts w:ascii="Segoe UI" w:eastAsia="Segoe UI" w:hAnsi="Segoe UI" w:cs="Segoe UI"/>
          <w:sz w:val="21"/>
          <w:szCs w:val="21"/>
        </w:rPr>
        <w:t>Copy the client secret value.</w:t>
      </w:r>
    </w:p>
    <w:p w14:paraId="5E1CFB2C" w14:textId="3E9A13F1" w:rsidR="7ED36217" w:rsidRDefault="62E71E77" w:rsidP="27A869FA">
      <w:pPr>
        <w:spacing w:before="210" w:after="210"/>
        <w:rPr>
          <w:rFonts w:ascii="Segoe UI" w:eastAsia="Segoe UI" w:hAnsi="Segoe UI" w:cs="Segoe UI"/>
          <w:b/>
          <w:bCs/>
          <w:sz w:val="21"/>
          <w:szCs w:val="21"/>
        </w:rPr>
      </w:pPr>
      <w:r w:rsidRPr="27A869FA">
        <w:rPr>
          <w:rFonts w:ascii="Segoe UI" w:eastAsia="Segoe UI" w:hAnsi="Segoe UI" w:cs="Segoe UI"/>
          <w:b/>
          <w:bCs/>
          <w:sz w:val="21"/>
          <w:szCs w:val="21"/>
        </w:rPr>
        <w:t>Configure Docker to Use the Private Container Registry</w:t>
      </w:r>
    </w:p>
    <w:p w14:paraId="43B56D19" w14:textId="2E63A72C" w:rsidR="7ED36217" w:rsidRDefault="62E71E77" w:rsidP="27A869FA">
      <w:pPr>
        <w:pStyle w:val="ListParagraph"/>
        <w:numPr>
          <w:ilvl w:val="0"/>
          <w:numId w:val="4"/>
        </w:numPr>
        <w:spacing w:after="0"/>
        <w:rPr>
          <w:rFonts w:ascii="Segoe UI" w:eastAsia="Segoe UI" w:hAnsi="Segoe UI" w:cs="Segoe UI"/>
          <w:sz w:val="21"/>
          <w:szCs w:val="21"/>
        </w:rPr>
      </w:pPr>
      <w:r w:rsidRPr="27A869FA">
        <w:rPr>
          <w:rFonts w:ascii="Segoe UI" w:eastAsia="Segoe UI" w:hAnsi="Segoe UI" w:cs="Segoe UI"/>
          <w:sz w:val="21"/>
          <w:szCs w:val="21"/>
        </w:rPr>
        <w:t>Install Docker on your machine if you haven't already.</w:t>
      </w:r>
    </w:p>
    <w:p w14:paraId="401D7161" w14:textId="6D62CCE9" w:rsidR="7ED36217" w:rsidRDefault="62E71E77" w:rsidP="27A869FA">
      <w:pPr>
        <w:pStyle w:val="ListParagraph"/>
        <w:numPr>
          <w:ilvl w:val="0"/>
          <w:numId w:val="4"/>
        </w:numPr>
        <w:spacing w:after="0"/>
        <w:rPr>
          <w:rFonts w:ascii="Segoe UI" w:eastAsia="Segoe UI" w:hAnsi="Segoe UI" w:cs="Segoe UI"/>
          <w:sz w:val="21"/>
          <w:szCs w:val="21"/>
        </w:rPr>
      </w:pPr>
      <w:r w:rsidRPr="27A869FA">
        <w:rPr>
          <w:rFonts w:ascii="Segoe UI" w:eastAsia="Segoe UI" w:hAnsi="Segoe UI" w:cs="Segoe UI"/>
          <w:sz w:val="21"/>
          <w:szCs w:val="21"/>
        </w:rPr>
        <w:t>Run the following command to configure Docker to use your private container registry:</w:t>
      </w:r>
    </w:p>
    <w:p w14:paraId="750EE795" w14:textId="0B34F5EA" w:rsidR="7ED36217" w:rsidRDefault="62E71E77" w:rsidP="27A869FA">
      <w:pPr>
        <w:spacing w:after="0"/>
        <w:rPr>
          <w:rFonts w:ascii="Consolas" w:eastAsia="Consolas" w:hAnsi="Consolas" w:cs="Consolas"/>
          <w:color w:val="D4D4D4"/>
          <w:sz w:val="19"/>
          <w:szCs w:val="19"/>
        </w:rPr>
      </w:pPr>
      <w:r w:rsidRPr="27A869FA">
        <w:rPr>
          <w:rFonts w:ascii="Consolas" w:eastAsia="Consolas" w:hAnsi="Consolas" w:cs="Consolas"/>
          <w:sz w:val="19"/>
          <w:szCs w:val="19"/>
        </w:rPr>
        <w:t>docker login &lt;registry-name&gt;.azurecr.io</w:t>
      </w:r>
      <w:r w:rsidR="7ED36217">
        <w:br/>
      </w:r>
    </w:p>
    <w:p w14:paraId="6B9573E1" w14:textId="79D2CBD5" w:rsidR="7ED36217" w:rsidRDefault="62E71E77" w:rsidP="27A869FA">
      <w:pPr>
        <w:spacing w:before="210" w:after="210"/>
        <w:rPr>
          <w:rFonts w:ascii="Segoe UI" w:eastAsia="Segoe UI" w:hAnsi="Segoe UI" w:cs="Segoe UI"/>
          <w:sz w:val="21"/>
          <w:szCs w:val="21"/>
        </w:rPr>
      </w:pPr>
      <w:r w:rsidRPr="27A869FA">
        <w:rPr>
          <w:rFonts w:ascii="Segoe UI" w:eastAsia="Segoe UI" w:hAnsi="Segoe UI" w:cs="Segoe UI"/>
          <w:sz w:val="21"/>
          <w:szCs w:val="21"/>
        </w:rPr>
        <w:t xml:space="preserve">Replace </w:t>
      </w:r>
      <w:r w:rsidRPr="27A869FA">
        <w:rPr>
          <w:rFonts w:ascii="Consolas" w:eastAsia="Consolas" w:hAnsi="Consolas" w:cs="Consolas"/>
          <w:sz w:val="21"/>
          <w:szCs w:val="21"/>
        </w:rPr>
        <w:t>&lt;registry-name&gt;</w:t>
      </w:r>
      <w:r w:rsidRPr="27A869FA">
        <w:rPr>
          <w:rFonts w:ascii="Segoe UI" w:eastAsia="Segoe UI" w:hAnsi="Segoe UI" w:cs="Segoe UI"/>
          <w:sz w:val="21"/>
          <w:szCs w:val="21"/>
        </w:rPr>
        <w:t xml:space="preserve"> with the name of your container registry (e.g., "my-container-registry").</w:t>
      </w:r>
    </w:p>
    <w:p w14:paraId="5E7D2973" w14:textId="5194D4DD" w:rsidR="7ED36217" w:rsidRDefault="62E71E77" w:rsidP="27A869FA">
      <w:pPr>
        <w:pStyle w:val="ListParagraph"/>
        <w:numPr>
          <w:ilvl w:val="0"/>
          <w:numId w:val="3"/>
        </w:numPr>
        <w:spacing w:after="0"/>
        <w:rPr>
          <w:rFonts w:ascii="Segoe UI" w:eastAsia="Segoe UI" w:hAnsi="Segoe UI" w:cs="Segoe UI"/>
          <w:sz w:val="21"/>
          <w:szCs w:val="21"/>
        </w:rPr>
      </w:pPr>
      <w:r w:rsidRPr="27A869FA">
        <w:rPr>
          <w:rFonts w:ascii="Segoe UI" w:eastAsia="Segoe UI" w:hAnsi="Segoe UI" w:cs="Segoe UI"/>
          <w:sz w:val="21"/>
          <w:szCs w:val="21"/>
        </w:rPr>
        <w:t>Enter the username and password for your service principal when prompted.</w:t>
      </w:r>
    </w:p>
    <w:p w14:paraId="6E549505" w14:textId="410CAA3A" w:rsidR="7ED36217" w:rsidRDefault="0C61442B" w:rsidP="27A869FA">
      <w:pPr>
        <w:spacing w:before="210" w:after="210"/>
        <w:rPr>
          <w:rFonts w:ascii="Segoe UI" w:eastAsia="Segoe UI" w:hAnsi="Segoe UI" w:cs="Segoe UI"/>
          <w:b/>
          <w:bCs/>
          <w:sz w:val="21"/>
          <w:szCs w:val="21"/>
        </w:rPr>
      </w:pPr>
      <w:r w:rsidRPr="27A869FA">
        <w:rPr>
          <w:rFonts w:ascii="Segoe UI" w:eastAsia="Segoe UI" w:hAnsi="Segoe UI" w:cs="Segoe UI"/>
          <w:b/>
          <w:bCs/>
          <w:sz w:val="21"/>
          <w:szCs w:val="21"/>
        </w:rPr>
        <w:t>Push the Docker Image to the Azure Private Container Registry</w:t>
      </w:r>
    </w:p>
    <w:p w14:paraId="05FE180F" w14:textId="102618D6" w:rsidR="7ED36217" w:rsidRDefault="0C61442B" w:rsidP="27A869FA">
      <w:pPr>
        <w:pStyle w:val="ListParagraph"/>
        <w:numPr>
          <w:ilvl w:val="0"/>
          <w:numId w:val="1"/>
        </w:numPr>
        <w:spacing w:after="0"/>
        <w:rPr>
          <w:rFonts w:ascii="Segoe UI" w:eastAsia="Segoe UI" w:hAnsi="Segoe UI" w:cs="Segoe UI"/>
          <w:sz w:val="21"/>
          <w:szCs w:val="21"/>
        </w:rPr>
      </w:pPr>
      <w:r w:rsidRPr="27A869FA">
        <w:rPr>
          <w:rFonts w:ascii="Segoe UI" w:eastAsia="Segoe UI" w:hAnsi="Segoe UI" w:cs="Segoe UI"/>
          <w:sz w:val="21"/>
          <w:szCs w:val="21"/>
        </w:rPr>
        <w:t>Run the following command to push the Docker image to your ACR:</w:t>
      </w:r>
    </w:p>
    <w:p w14:paraId="0AE9FDD0" w14:textId="49C4C836" w:rsidR="7ED36217" w:rsidRDefault="0C61442B" w:rsidP="27A869FA">
      <w:pPr>
        <w:spacing w:after="0"/>
        <w:rPr>
          <w:rFonts w:ascii="Consolas" w:eastAsia="Consolas" w:hAnsi="Consolas" w:cs="Consolas"/>
          <w:sz w:val="19"/>
          <w:szCs w:val="19"/>
        </w:rPr>
      </w:pPr>
      <w:r w:rsidRPr="27A869FA">
        <w:rPr>
          <w:rFonts w:ascii="Consolas" w:eastAsia="Consolas" w:hAnsi="Consolas" w:cs="Consolas"/>
          <w:sz w:val="19"/>
          <w:szCs w:val="19"/>
        </w:rPr>
        <w:t>docker push &lt;registry-name&gt;.azurecr.io/&lt;image-name&gt;</w:t>
      </w:r>
      <w:r w:rsidR="7ED36217">
        <w:br/>
      </w:r>
    </w:p>
    <w:p w14:paraId="29815CD5" w14:textId="2DB36065" w:rsidR="7ED36217" w:rsidRDefault="0C61442B" w:rsidP="27A869FA">
      <w:pPr>
        <w:spacing w:before="210" w:after="210"/>
        <w:rPr>
          <w:rFonts w:ascii="Segoe UI" w:eastAsia="Segoe UI" w:hAnsi="Segoe UI" w:cs="Segoe UI"/>
          <w:sz w:val="21"/>
          <w:szCs w:val="21"/>
        </w:rPr>
      </w:pPr>
      <w:r w:rsidRPr="27A869FA">
        <w:rPr>
          <w:rFonts w:ascii="Segoe UI" w:eastAsia="Segoe UI" w:hAnsi="Segoe UI" w:cs="Segoe UI"/>
          <w:sz w:val="21"/>
          <w:szCs w:val="21"/>
        </w:rPr>
        <w:t xml:space="preserve">Replace </w:t>
      </w:r>
      <w:r w:rsidRPr="27A869FA">
        <w:rPr>
          <w:rFonts w:ascii="Consolas" w:eastAsia="Consolas" w:hAnsi="Consolas" w:cs="Consolas"/>
          <w:sz w:val="21"/>
          <w:szCs w:val="21"/>
        </w:rPr>
        <w:t>&lt;registry-name&gt;</w:t>
      </w:r>
      <w:r w:rsidRPr="27A869FA">
        <w:rPr>
          <w:rFonts w:ascii="Segoe UI" w:eastAsia="Segoe UI" w:hAnsi="Segoe UI" w:cs="Segoe UI"/>
          <w:sz w:val="21"/>
          <w:szCs w:val="21"/>
        </w:rPr>
        <w:t xml:space="preserve"> with the name of your ACR (e.g., "my-container-registry") and </w:t>
      </w:r>
      <w:r w:rsidRPr="27A869FA">
        <w:rPr>
          <w:rFonts w:ascii="Consolas" w:eastAsia="Consolas" w:hAnsi="Consolas" w:cs="Consolas"/>
          <w:sz w:val="21"/>
          <w:szCs w:val="21"/>
        </w:rPr>
        <w:t>&lt;image-name&gt;</w:t>
      </w:r>
      <w:r w:rsidRPr="27A869FA">
        <w:rPr>
          <w:rFonts w:ascii="Segoe UI" w:eastAsia="Segoe UI" w:hAnsi="Segoe UI" w:cs="Segoe UI"/>
          <w:sz w:val="21"/>
          <w:szCs w:val="21"/>
        </w:rPr>
        <w:t xml:space="preserve"> with the name of the Docker image you want to upload (e.g., "hello-world").</w:t>
      </w:r>
    </w:p>
    <w:p w14:paraId="73B6759B" w14:textId="0E9C06F1" w:rsidR="7ED36217" w:rsidRDefault="62E71E77" w:rsidP="27A869FA">
      <w:pPr>
        <w:spacing w:before="210" w:after="210"/>
        <w:rPr>
          <w:rFonts w:ascii="Segoe UI" w:eastAsia="Segoe UI" w:hAnsi="Segoe UI" w:cs="Segoe UI"/>
          <w:b/>
          <w:bCs/>
          <w:sz w:val="21"/>
          <w:szCs w:val="21"/>
        </w:rPr>
      </w:pPr>
      <w:r w:rsidRPr="27A869FA">
        <w:rPr>
          <w:rFonts w:ascii="Segoe UI" w:eastAsia="Segoe UI" w:hAnsi="Segoe UI" w:cs="Segoe UI"/>
          <w:b/>
          <w:bCs/>
          <w:sz w:val="21"/>
          <w:szCs w:val="21"/>
        </w:rPr>
        <w:t>Verify the Private Container Registry</w:t>
      </w:r>
    </w:p>
    <w:p w14:paraId="048406E2" w14:textId="5554CA2E" w:rsidR="7ED36217" w:rsidRDefault="62E71E77" w:rsidP="27A869FA">
      <w:pPr>
        <w:pStyle w:val="ListParagraph"/>
        <w:numPr>
          <w:ilvl w:val="0"/>
          <w:numId w:val="2"/>
        </w:numPr>
        <w:spacing w:after="0"/>
        <w:rPr>
          <w:rFonts w:ascii="Segoe UI" w:eastAsia="Segoe UI" w:hAnsi="Segoe UI" w:cs="Segoe UI"/>
          <w:sz w:val="21"/>
          <w:szCs w:val="21"/>
        </w:rPr>
      </w:pPr>
      <w:r w:rsidRPr="27A869FA">
        <w:rPr>
          <w:rFonts w:ascii="Segoe UI" w:eastAsia="Segoe UI" w:hAnsi="Segoe UI" w:cs="Segoe UI"/>
          <w:sz w:val="21"/>
          <w:szCs w:val="21"/>
        </w:rPr>
        <w:t>Run the following command to verify that your private container registry is working correctly:</w:t>
      </w:r>
    </w:p>
    <w:p w14:paraId="351981DC" w14:textId="6E8876F2" w:rsidR="7ED36217" w:rsidRDefault="62E71E77" w:rsidP="27A869FA">
      <w:pPr>
        <w:spacing w:after="0"/>
        <w:rPr>
          <w:rFonts w:ascii="Consolas" w:eastAsia="Consolas" w:hAnsi="Consolas" w:cs="Consolas"/>
          <w:color w:val="D4D4D4"/>
          <w:sz w:val="19"/>
          <w:szCs w:val="19"/>
        </w:rPr>
      </w:pPr>
      <w:r w:rsidRPr="27A869FA">
        <w:rPr>
          <w:rFonts w:ascii="Consolas" w:eastAsia="Consolas" w:hAnsi="Consolas" w:cs="Consolas"/>
          <w:sz w:val="19"/>
          <w:szCs w:val="19"/>
        </w:rPr>
        <w:t>docker pull &lt;registry-name&gt;.azurecr.io/&lt;image-name&gt;</w:t>
      </w:r>
      <w:r w:rsidR="7ED36217">
        <w:br/>
      </w:r>
    </w:p>
    <w:p w14:paraId="1E4B8DC3" w14:textId="2C9C2A75" w:rsidR="277F7E40" w:rsidRDefault="755335C6" w:rsidP="00802197">
      <w:pPr>
        <w:pStyle w:val="Heading3"/>
      </w:pPr>
      <w:bookmarkStart w:id="119" w:name="_Toc1141039518"/>
      <w:bookmarkStart w:id="120" w:name="_Toc182123729"/>
      <w:r>
        <w:t xml:space="preserve">Upload Helm Charts </w:t>
      </w:r>
      <w:proofErr w:type="spellStart"/>
      <w:r>
        <w:t>etc</w:t>
      </w:r>
      <w:proofErr w:type="spellEnd"/>
      <w:r>
        <w:t xml:space="preserve"> from NGC recommendation</w:t>
      </w:r>
      <w:bookmarkEnd w:id="119"/>
      <w:bookmarkEnd w:id="120"/>
    </w:p>
    <w:p w14:paraId="06289E8E" w14:textId="3148BE42" w:rsidR="0039137A" w:rsidRDefault="393CD8B4" w:rsidP="0F64793F">
      <w:pPr>
        <w:pStyle w:val="BodyText"/>
        <w:rPr>
          <w:i/>
          <w:iCs/>
        </w:rPr>
      </w:pPr>
      <w:r>
        <w:br/>
      </w:r>
      <w:r w:rsidR="0AA320CB" w:rsidRPr="0F64793F">
        <w:rPr>
          <w:i/>
          <w:iCs/>
        </w:rPr>
        <w:t xml:space="preserve">Note: Kubernetes </w:t>
      </w:r>
      <w:r w:rsidR="067A907F" w:rsidRPr="0F64793F">
        <w:rPr>
          <w:i/>
          <w:iCs/>
        </w:rPr>
        <w:t>containers</w:t>
      </w:r>
      <w:r w:rsidR="7AD1AD05" w:rsidRPr="0F64793F">
        <w:rPr>
          <w:i/>
          <w:iCs/>
        </w:rPr>
        <w:t xml:space="preserve"> and</w:t>
      </w:r>
      <w:r w:rsidR="0AA320CB" w:rsidRPr="0F64793F">
        <w:rPr>
          <w:i/>
          <w:iCs/>
        </w:rPr>
        <w:t xml:space="preserve"> Helm </w:t>
      </w:r>
      <w:r w:rsidR="1AAC35C2" w:rsidRPr="0F64793F">
        <w:rPr>
          <w:i/>
          <w:iCs/>
        </w:rPr>
        <w:t>charts</w:t>
      </w:r>
      <w:r w:rsidR="0C4AC423" w:rsidRPr="0F64793F">
        <w:rPr>
          <w:i/>
          <w:iCs/>
        </w:rPr>
        <w:t xml:space="preserve"> are</w:t>
      </w:r>
      <w:r w:rsidR="0AA320CB" w:rsidRPr="0F64793F">
        <w:rPr>
          <w:i/>
          <w:iCs/>
        </w:rPr>
        <w:t xml:space="preserve"> </w:t>
      </w:r>
      <w:r w:rsidR="68B014E8" w:rsidRPr="0F64793F">
        <w:rPr>
          <w:i/>
          <w:iCs/>
        </w:rPr>
        <w:t xml:space="preserve">retrieved from </w:t>
      </w:r>
      <w:r w:rsidR="30B523DF" w:rsidRPr="0F64793F">
        <w:rPr>
          <w:i/>
          <w:iCs/>
        </w:rPr>
        <w:t>NGC</w:t>
      </w:r>
      <w:r w:rsidR="22E076EE" w:rsidRPr="0F64793F">
        <w:rPr>
          <w:i/>
          <w:iCs/>
        </w:rPr>
        <w:t xml:space="preserve">. </w:t>
      </w:r>
      <w:hyperlink r:id="rId83">
        <w:r w:rsidRPr="0F64793F">
          <w:rPr>
            <w:rStyle w:val="Hyperlink"/>
          </w:rPr>
          <w:t>Omniverse Application Streaming API | NVIDIA NGC</w:t>
        </w:r>
      </w:hyperlink>
    </w:p>
    <w:p w14:paraId="5EE88F17" w14:textId="4986FAB9" w:rsidR="0039137A" w:rsidRDefault="0039137A" w:rsidP="00E014F2">
      <w:pPr>
        <w:pStyle w:val="Heading3"/>
      </w:pPr>
      <w:bookmarkStart w:id="121" w:name="_Toc182123730"/>
      <w:bookmarkStart w:id="122" w:name="helm-chart-deployment-and-configuration"/>
      <w:r>
        <w:t>Helm Chart Deployment and Configuration</w:t>
      </w:r>
      <w:bookmarkEnd w:id="121"/>
    </w:p>
    <w:p w14:paraId="18ACEB70" w14:textId="6433FF63" w:rsidR="7036080D" w:rsidRPr="00696FEC" w:rsidRDefault="283C400C" w:rsidP="00E014F2">
      <w:pPr>
        <w:pStyle w:val="Heading4"/>
      </w:pPr>
      <w:bookmarkStart w:id="123" w:name="_Toc151129370"/>
      <w:bookmarkStart w:id="124" w:name="_Toc182123731"/>
      <w:r>
        <w:t>Set environment-specific values</w:t>
      </w:r>
      <w:bookmarkEnd w:id="123"/>
      <w:bookmarkEnd w:id="124"/>
    </w:p>
    <w:p w14:paraId="23FFC93A" w14:textId="01EBE55A" w:rsidR="7036080D" w:rsidRDefault="7036080D" w:rsidP="006E328D">
      <w:pPr>
        <w:pStyle w:val="ListParagraph"/>
        <w:numPr>
          <w:ilvl w:val="0"/>
          <w:numId w:val="31"/>
        </w:numPr>
        <w:spacing w:after="0"/>
        <w:rPr>
          <w:rFonts w:eastAsiaTheme="minorEastAsia"/>
        </w:rPr>
      </w:pPr>
      <w:r w:rsidRPr="44106B84">
        <w:rPr>
          <w:rFonts w:eastAsiaTheme="minorEastAsia"/>
        </w:rPr>
        <w:t>At a minimum, the following values need to be changed to suit your environment:</w:t>
      </w:r>
    </w:p>
    <w:p w14:paraId="493978DF" w14:textId="75482437" w:rsidR="7036080D" w:rsidRDefault="7036080D" w:rsidP="006E328D">
      <w:pPr>
        <w:pStyle w:val="ListParagraph"/>
        <w:numPr>
          <w:ilvl w:val="0"/>
          <w:numId w:val="31"/>
        </w:numPr>
        <w:spacing w:after="0"/>
        <w:rPr>
          <w:rFonts w:eastAsiaTheme="minorEastAsia"/>
        </w:rPr>
      </w:pPr>
      <w:r w:rsidRPr="44106B84">
        <w:rPr>
          <w:rFonts w:eastAsiaTheme="minorEastAsia"/>
        </w:rPr>
        <w:t xml:space="preserve">Note: Instructions for this are specified in the following steps.  </w:t>
      </w:r>
    </w:p>
    <w:p w14:paraId="0B259EEE" w14:textId="7A001B7A" w:rsidR="7036080D" w:rsidRDefault="7036080D" w:rsidP="006E328D">
      <w:pPr>
        <w:pStyle w:val="ListParagraph"/>
        <w:numPr>
          <w:ilvl w:val="1"/>
          <w:numId w:val="31"/>
        </w:numPr>
        <w:spacing w:after="0"/>
        <w:rPr>
          <w:rFonts w:ascii="Courier New" w:eastAsia="Courier New" w:hAnsi="Courier New" w:cs="Courier New"/>
          <w:b/>
        </w:rPr>
      </w:pPr>
      <w:r w:rsidRPr="5E3705B3">
        <w:rPr>
          <w:rFonts w:ascii="Courier New" w:eastAsia="Courier New" w:hAnsi="Courier New" w:cs="Courier New"/>
          <w:b/>
          <w:sz w:val="20"/>
          <w:szCs w:val="20"/>
        </w:rPr>
        <w:t>helm/nginx-ingress-controller/values-</w:t>
      </w:r>
      <w:proofErr w:type="spellStart"/>
      <w:r w:rsidRPr="5E3705B3">
        <w:rPr>
          <w:rFonts w:ascii="Courier New" w:eastAsia="Courier New" w:hAnsi="Courier New" w:cs="Courier New"/>
          <w:b/>
          <w:sz w:val="20"/>
          <w:szCs w:val="20"/>
        </w:rPr>
        <w:t>internal.yaml</w:t>
      </w:r>
      <w:proofErr w:type="spellEnd"/>
      <w:r w:rsidRPr="5E3705B3">
        <w:rPr>
          <w:rFonts w:ascii="Courier New" w:eastAsia="Courier New" w:hAnsi="Courier New" w:cs="Courier New"/>
          <w:b/>
        </w:rPr>
        <w:t xml:space="preserve"> </w:t>
      </w:r>
    </w:p>
    <w:p w14:paraId="2DD4F3E1" w14:textId="77BDCA23" w:rsidR="7036080D" w:rsidRDefault="7036080D" w:rsidP="006E328D">
      <w:pPr>
        <w:pStyle w:val="ListParagraph"/>
        <w:numPr>
          <w:ilvl w:val="2"/>
          <w:numId w:val="31"/>
        </w:numPr>
        <w:spacing w:after="0"/>
      </w:pPr>
      <w:hyperlink r:id="rId84">
        <w:r w:rsidRPr="4534CDEF">
          <w:rPr>
            <w:rStyle w:val="Hyperlink"/>
            <w:rFonts w:ascii="Courier New" w:eastAsia="Courier New" w:hAnsi="Courier New" w:cs="Courier New"/>
            <w:color w:val="0000FF"/>
            <w:sz w:val="20"/>
            <w:szCs w:val="20"/>
            <w:u w:val="single"/>
          </w:rPr>
          <w:t>service.beta.kubernetes.io/azure-load-balancer-resource-group</w:t>
        </w:r>
      </w:hyperlink>
      <w:r w:rsidRPr="44106B84">
        <w:rPr>
          <w:rFonts w:eastAsiaTheme="minorEastAsia"/>
        </w:rPr>
        <w:t xml:space="preserve">: name of resource group ex: </w:t>
      </w:r>
      <w:proofErr w:type="spellStart"/>
      <w:r w:rsidRPr="18F5C136">
        <w:t>rg</w:t>
      </w:r>
      <w:r w:rsidR="5F0108CE" w:rsidRPr="18F5C136">
        <w:t>_</w:t>
      </w:r>
      <w:r w:rsidRPr="18F5C136">
        <w:t>contoso</w:t>
      </w:r>
      <w:r w:rsidR="5F0108CE" w:rsidRPr="18F5C136">
        <w:t>_omniverse</w:t>
      </w:r>
      <w:proofErr w:type="spellEnd"/>
    </w:p>
    <w:p w14:paraId="17AA4B2A" w14:textId="0CE79C1F" w:rsidR="7036080D" w:rsidRDefault="7036080D" w:rsidP="006E328D">
      <w:pPr>
        <w:pStyle w:val="ListParagraph"/>
        <w:numPr>
          <w:ilvl w:val="1"/>
          <w:numId w:val="31"/>
        </w:numPr>
        <w:spacing w:after="0"/>
        <w:rPr>
          <w:rFonts w:ascii="Courier New" w:eastAsia="Courier New" w:hAnsi="Courier New" w:cs="Courier New"/>
          <w:b/>
        </w:rPr>
      </w:pPr>
      <w:r w:rsidRPr="5E3705B3">
        <w:rPr>
          <w:rFonts w:ascii="Courier New" w:eastAsia="Courier New" w:hAnsi="Courier New" w:cs="Courier New"/>
          <w:b/>
          <w:sz w:val="20"/>
          <w:szCs w:val="20"/>
        </w:rPr>
        <w:t>helm/kit-</w:t>
      </w:r>
      <w:proofErr w:type="spellStart"/>
      <w:r w:rsidRPr="5E3705B3">
        <w:rPr>
          <w:rFonts w:ascii="Courier New" w:eastAsia="Courier New" w:hAnsi="Courier New" w:cs="Courier New"/>
          <w:b/>
          <w:sz w:val="20"/>
          <w:szCs w:val="20"/>
        </w:rPr>
        <w:t>appstreaming</w:t>
      </w:r>
      <w:proofErr w:type="spellEnd"/>
      <w:r w:rsidRPr="5E3705B3">
        <w:rPr>
          <w:rFonts w:ascii="Courier New" w:eastAsia="Courier New" w:hAnsi="Courier New" w:cs="Courier New"/>
          <w:b/>
          <w:sz w:val="20"/>
          <w:szCs w:val="20"/>
        </w:rPr>
        <w:t>-applications/</w:t>
      </w:r>
      <w:proofErr w:type="spellStart"/>
      <w:r w:rsidRPr="5E3705B3">
        <w:rPr>
          <w:rFonts w:ascii="Courier New" w:eastAsia="Courier New" w:hAnsi="Courier New" w:cs="Courier New"/>
          <w:b/>
          <w:sz w:val="20"/>
          <w:szCs w:val="20"/>
        </w:rPr>
        <w:t>values.yaml</w:t>
      </w:r>
      <w:proofErr w:type="spellEnd"/>
      <w:r w:rsidRPr="5E3705B3">
        <w:rPr>
          <w:rFonts w:ascii="Courier New" w:eastAsia="Courier New" w:hAnsi="Courier New" w:cs="Courier New"/>
          <w:b/>
        </w:rPr>
        <w:t xml:space="preserve"> </w:t>
      </w:r>
    </w:p>
    <w:p w14:paraId="77DDB29A" w14:textId="7783D4E1" w:rsidR="7036080D" w:rsidRDefault="7036080D" w:rsidP="006E328D">
      <w:pPr>
        <w:pStyle w:val="ListParagraph"/>
        <w:numPr>
          <w:ilvl w:val="2"/>
          <w:numId w:val="31"/>
        </w:numPr>
        <w:spacing w:after="0"/>
        <w:rPr>
          <w:rFonts w:ascii="Courier New" w:eastAsia="Courier New" w:hAnsi="Courier New" w:cs="Courier New"/>
          <w:sz w:val="20"/>
          <w:szCs w:val="20"/>
        </w:rPr>
      </w:pPr>
      <w:r w:rsidRPr="58B240D1">
        <w:rPr>
          <w:rFonts w:ascii="Courier New" w:eastAsia="Courier New" w:hAnsi="Courier New" w:cs="Courier New"/>
          <w:sz w:val="20"/>
          <w:szCs w:val="20"/>
        </w:rPr>
        <w:t>host:</w:t>
      </w:r>
      <w:r w:rsidRPr="58B240D1">
        <w:rPr>
          <w:rFonts w:ascii="Courier New" w:eastAsia="Courier New" w:hAnsi="Courier New" w:cs="Courier New"/>
        </w:rPr>
        <w:t xml:space="preserve"> </w:t>
      </w:r>
      <w:proofErr w:type="spellStart"/>
      <w:r w:rsidRPr="730622DC">
        <w:rPr>
          <w:rFonts w:ascii="Courier New" w:eastAsia="Courier New" w:hAnsi="Courier New" w:cs="Courier New"/>
          <w:sz w:val="20"/>
          <w:szCs w:val="20"/>
        </w:rPr>
        <w:t>api</w:t>
      </w:r>
      <w:proofErr w:type="spellEnd"/>
      <w:r w:rsidRPr="730622DC">
        <w:rPr>
          <w:rFonts w:ascii="Courier New" w:eastAsia="Courier New" w:hAnsi="Courier New" w:cs="Courier New"/>
          <w:sz w:val="20"/>
          <w:szCs w:val="20"/>
        </w:rPr>
        <w:t>.&lt;private DNS zone&gt;</w:t>
      </w:r>
      <w:r w:rsidRPr="58B240D1">
        <w:rPr>
          <w:rFonts w:ascii="Courier New" w:eastAsia="Courier New" w:hAnsi="Courier New" w:cs="Courier New"/>
        </w:rPr>
        <w:t xml:space="preserve"> </w:t>
      </w:r>
      <w:r w:rsidRPr="54FDEE2E">
        <w:rPr>
          <w:rFonts w:eastAsiaTheme="minorEastAsia"/>
        </w:rPr>
        <w:t>ex:</w:t>
      </w:r>
      <w:r w:rsidRPr="58B240D1">
        <w:rPr>
          <w:rFonts w:ascii="Courier New" w:eastAsia="Courier New" w:hAnsi="Courier New" w:cs="Courier New"/>
        </w:rPr>
        <w:t xml:space="preserve"> </w:t>
      </w:r>
      <w:r w:rsidRPr="58B240D1">
        <w:rPr>
          <w:rFonts w:ascii="Courier New" w:eastAsia="Courier New" w:hAnsi="Courier New" w:cs="Courier New"/>
          <w:sz w:val="20"/>
          <w:szCs w:val="20"/>
        </w:rPr>
        <w:t>api.contoso</w:t>
      </w:r>
      <w:r w:rsidR="0D958D8D" w:rsidRPr="7BF535CB">
        <w:rPr>
          <w:rFonts w:ascii="Courier New" w:eastAsia="Courier New" w:hAnsi="Courier New" w:cs="Courier New"/>
          <w:sz w:val="20"/>
          <w:szCs w:val="20"/>
        </w:rPr>
        <w:t>-ov-kitappstreaming</w:t>
      </w:r>
      <w:r w:rsidRPr="7BF535CB">
        <w:rPr>
          <w:rFonts w:ascii="Courier New" w:eastAsia="Courier New" w:hAnsi="Courier New" w:cs="Courier New"/>
          <w:sz w:val="20"/>
          <w:szCs w:val="20"/>
        </w:rPr>
        <w:t xml:space="preserve">.net </w:t>
      </w:r>
    </w:p>
    <w:p w14:paraId="045FCDE5" w14:textId="0C2CFAA3" w:rsidR="099F7848" w:rsidRDefault="08C6F78E" w:rsidP="006E328D">
      <w:pPr>
        <w:pStyle w:val="ListParagraph"/>
        <w:numPr>
          <w:ilvl w:val="2"/>
          <w:numId w:val="31"/>
        </w:numPr>
        <w:spacing w:after="0"/>
        <w:rPr>
          <w:rFonts w:ascii="Consolas" w:eastAsia="Consolas" w:hAnsi="Consolas" w:cs="Consolas"/>
          <w:sz w:val="20"/>
          <w:szCs w:val="20"/>
        </w:rPr>
      </w:pPr>
      <w:proofErr w:type="spellStart"/>
      <w:r w:rsidRPr="5E86BD81">
        <w:rPr>
          <w:rFonts w:ascii="Courier New" w:eastAsia="Courier New" w:hAnsi="Courier New" w:cs="Courier New"/>
          <w:sz w:val="20"/>
          <w:szCs w:val="20"/>
        </w:rPr>
        <w:t>Global.ingress.</w:t>
      </w:r>
      <w:r w:rsidRPr="099F7848">
        <w:rPr>
          <w:rFonts w:ascii="Courier New" w:eastAsia="Courier New" w:hAnsi="Courier New" w:cs="Courier New"/>
          <w:sz w:val="20"/>
          <w:szCs w:val="20"/>
        </w:rPr>
        <w:t>annotations</w:t>
      </w:r>
      <w:proofErr w:type="spellEnd"/>
      <w:r w:rsidRPr="099F7848">
        <w:rPr>
          <w:rFonts w:ascii="Courier New" w:eastAsia="Courier New" w:hAnsi="Courier New" w:cs="Courier New"/>
          <w:sz w:val="20"/>
          <w:szCs w:val="20"/>
        </w:rPr>
        <w:t>.&lt;&gt;:</w:t>
      </w:r>
    </w:p>
    <w:p w14:paraId="37136E4E" w14:textId="1A671220" w:rsidR="5F2B64BC" w:rsidRDefault="5F2B64BC" w:rsidP="5F2B64BC">
      <w:pPr>
        <w:spacing w:after="0"/>
        <w:rPr>
          <w:rFonts w:ascii="Consolas" w:eastAsia="Consolas" w:hAnsi="Consolas" w:cs="Consolas"/>
          <w:sz w:val="20"/>
          <w:szCs w:val="20"/>
        </w:rPr>
      </w:pPr>
    </w:p>
    <w:p w14:paraId="74173C0B" w14:textId="1B2C4C46" w:rsidR="08C6F78E" w:rsidRDefault="08C6F78E" w:rsidP="485A38C2">
      <w:pPr>
        <w:spacing w:after="0"/>
        <w:rPr>
          <w:rFonts w:ascii="Consolas" w:eastAsia="Consolas" w:hAnsi="Consolas" w:cs="Consolas"/>
          <w:sz w:val="20"/>
          <w:szCs w:val="20"/>
        </w:rPr>
      </w:pPr>
      <w:r w:rsidRPr="71869075">
        <w:rPr>
          <w:rFonts w:ascii="Consolas" w:eastAsia="Consolas" w:hAnsi="Consolas" w:cs="Consolas"/>
          <w:sz w:val="20"/>
          <w:szCs w:val="20"/>
        </w:rPr>
        <w:t># CORS-related annotations</w:t>
      </w:r>
    </w:p>
    <w:p w14:paraId="2BCBEE5F" w14:textId="4DE8DEE3" w:rsidR="08C6F78E" w:rsidRDefault="08C6F78E" w:rsidP="6E2A0958">
      <w:pPr>
        <w:spacing w:after="0"/>
        <w:rPr>
          <w:rFonts w:ascii="Consolas" w:eastAsia="Consolas" w:hAnsi="Consolas" w:cs="Consolas"/>
          <w:sz w:val="20"/>
          <w:szCs w:val="20"/>
        </w:rPr>
      </w:pPr>
      <w:r w:rsidRPr="71869075">
        <w:rPr>
          <w:rFonts w:ascii="Consolas" w:eastAsia="Consolas" w:hAnsi="Consolas" w:cs="Consolas"/>
          <w:sz w:val="20"/>
          <w:szCs w:val="20"/>
        </w:rPr>
        <w:t>nginx.ingress.kubernetes.io/enable-</w:t>
      </w:r>
      <w:proofErr w:type="spellStart"/>
      <w:r w:rsidRPr="71869075">
        <w:rPr>
          <w:rFonts w:ascii="Consolas" w:eastAsia="Consolas" w:hAnsi="Consolas" w:cs="Consolas"/>
          <w:sz w:val="20"/>
          <w:szCs w:val="20"/>
        </w:rPr>
        <w:t>cors</w:t>
      </w:r>
      <w:proofErr w:type="spellEnd"/>
      <w:r w:rsidRPr="71869075">
        <w:rPr>
          <w:rFonts w:ascii="Consolas" w:eastAsia="Consolas" w:hAnsi="Consolas" w:cs="Consolas"/>
          <w:sz w:val="20"/>
          <w:szCs w:val="20"/>
        </w:rPr>
        <w:t>: "true"</w:t>
      </w:r>
    </w:p>
    <w:p w14:paraId="39119F88" w14:textId="3A5C2478" w:rsidR="08C6F78E" w:rsidRDefault="08C6F78E" w:rsidP="6E2A0958">
      <w:pPr>
        <w:spacing w:after="0"/>
        <w:rPr>
          <w:rFonts w:ascii="Consolas" w:eastAsia="Consolas" w:hAnsi="Consolas" w:cs="Consolas"/>
          <w:sz w:val="20"/>
          <w:szCs w:val="20"/>
        </w:rPr>
      </w:pPr>
      <w:r w:rsidRPr="71869075">
        <w:rPr>
          <w:rFonts w:ascii="Consolas" w:eastAsia="Consolas" w:hAnsi="Consolas" w:cs="Consolas"/>
          <w:sz w:val="20"/>
          <w:szCs w:val="20"/>
        </w:rPr>
        <w:t>nginx.ingress.kubernetes.io/</w:t>
      </w:r>
      <w:proofErr w:type="spellStart"/>
      <w:r w:rsidRPr="71869075">
        <w:rPr>
          <w:rFonts w:ascii="Consolas" w:eastAsia="Consolas" w:hAnsi="Consolas" w:cs="Consolas"/>
          <w:sz w:val="20"/>
          <w:szCs w:val="20"/>
        </w:rPr>
        <w:t>cors</w:t>
      </w:r>
      <w:proofErr w:type="spellEnd"/>
      <w:r w:rsidRPr="71869075">
        <w:rPr>
          <w:rFonts w:ascii="Consolas" w:eastAsia="Consolas" w:hAnsi="Consolas" w:cs="Consolas"/>
          <w:sz w:val="20"/>
          <w:szCs w:val="20"/>
        </w:rPr>
        <w:t>-allow-origin: "*"</w:t>
      </w:r>
    </w:p>
    <w:p w14:paraId="6D2F4537" w14:textId="254A4504" w:rsidR="08C6F78E" w:rsidRDefault="08C6F78E" w:rsidP="6E2A0958">
      <w:pPr>
        <w:spacing w:after="0"/>
        <w:rPr>
          <w:rFonts w:ascii="Consolas" w:eastAsia="Consolas" w:hAnsi="Consolas" w:cs="Consolas"/>
          <w:sz w:val="20"/>
          <w:szCs w:val="20"/>
        </w:rPr>
      </w:pPr>
      <w:r w:rsidRPr="71869075">
        <w:rPr>
          <w:rFonts w:ascii="Consolas" w:eastAsia="Consolas" w:hAnsi="Consolas" w:cs="Consolas"/>
          <w:sz w:val="20"/>
          <w:szCs w:val="20"/>
        </w:rPr>
        <w:t>nginx.ingress.kubernetes.io/</w:t>
      </w:r>
      <w:proofErr w:type="spellStart"/>
      <w:r w:rsidRPr="71869075">
        <w:rPr>
          <w:rFonts w:ascii="Consolas" w:eastAsia="Consolas" w:hAnsi="Consolas" w:cs="Consolas"/>
          <w:sz w:val="20"/>
          <w:szCs w:val="20"/>
        </w:rPr>
        <w:t>cors</w:t>
      </w:r>
      <w:proofErr w:type="spellEnd"/>
      <w:r w:rsidRPr="71869075">
        <w:rPr>
          <w:rFonts w:ascii="Consolas" w:eastAsia="Consolas" w:hAnsi="Consolas" w:cs="Consolas"/>
          <w:sz w:val="20"/>
          <w:szCs w:val="20"/>
        </w:rPr>
        <w:t>-allow-methods: "GET, PUT, POST, DELETE, PATCH, OPTIONS"</w:t>
      </w:r>
    </w:p>
    <w:p w14:paraId="034EFFC9" w14:textId="563E1EB0" w:rsidR="08C6F78E" w:rsidRDefault="08C6F78E" w:rsidP="6E2A0958">
      <w:pPr>
        <w:spacing w:after="0"/>
        <w:rPr>
          <w:rFonts w:ascii="Consolas" w:eastAsia="Consolas" w:hAnsi="Consolas" w:cs="Consolas"/>
          <w:sz w:val="20"/>
          <w:szCs w:val="20"/>
        </w:rPr>
      </w:pPr>
      <w:r w:rsidRPr="71869075">
        <w:rPr>
          <w:rFonts w:ascii="Consolas" w:eastAsia="Consolas" w:hAnsi="Consolas" w:cs="Consolas"/>
          <w:sz w:val="20"/>
          <w:szCs w:val="20"/>
        </w:rPr>
        <w:t>nginx.ingress.kubernetes.io/</w:t>
      </w:r>
      <w:proofErr w:type="spellStart"/>
      <w:r w:rsidRPr="71869075">
        <w:rPr>
          <w:rFonts w:ascii="Consolas" w:eastAsia="Consolas" w:hAnsi="Consolas" w:cs="Consolas"/>
          <w:sz w:val="20"/>
          <w:szCs w:val="20"/>
        </w:rPr>
        <w:t>cors</w:t>
      </w:r>
      <w:proofErr w:type="spellEnd"/>
      <w:r w:rsidRPr="71869075">
        <w:rPr>
          <w:rFonts w:ascii="Consolas" w:eastAsia="Consolas" w:hAnsi="Consolas" w:cs="Consolas"/>
          <w:sz w:val="20"/>
          <w:szCs w:val="20"/>
        </w:rPr>
        <w:t>-allow-headers: "DNT,User-Agent,X-Requested-With,If-Modified-Since,Cache-Control,Content-Type,Range,Authorization,Accept,Origin"</w:t>
      </w:r>
    </w:p>
    <w:p w14:paraId="078887ED" w14:textId="666FB1DD" w:rsidR="08C6F78E" w:rsidRDefault="08C6F78E" w:rsidP="6E2A0958">
      <w:pPr>
        <w:spacing w:after="0"/>
        <w:rPr>
          <w:rFonts w:ascii="Consolas" w:eastAsia="Consolas" w:hAnsi="Consolas" w:cs="Consolas"/>
          <w:sz w:val="20"/>
          <w:szCs w:val="20"/>
        </w:rPr>
      </w:pPr>
      <w:r w:rsidRPr="71869075">
        <w:rPr>
          <w:rFonts w:ascii="Consolas" w:eastAsia="Consolas" w:hAnsi="Consolas" w:cs="Consolas"/>
          <w:sz w:val="20"/>
          <w:szCs w:val="20"/>
        </w:rPr>
        <w:t>nginx.ingress.kubernetes.io/</w:t>
      </w:r>
      <w:proofErr w:type="spellStart"/>
      <w:r w:rsidRPr="71869075">
        <w:rPr>
          <w:rFonts w:ascii="Consolas" w:eastAsia="Consolas" w:hAnsi="Consolas" w:cs="Consolas"/>
          <w:sz w:val="20"/>
          <w:szCs w:val="20"/>
        </w:rPr>
        <w:t>cors</w:t>
      </w:r>
      <w:proofErr w:type="spellEnd"/>
      <w:r w:rsidRPr="71869075">
        <w:rPr>
          <w:rFonts w:ascii="Consolas" w:eastAsia="Consolas" w:hAnsi="Consolas" w:cs="Consolas"/>
          <w:sz w:val="20"/>
          <w:szCs w:val="20"/>
        </w:rPr>
        <w:t>-expose-headers: "Content-</w:t>
      </w:r>
      <w:proofErr w:type="spellStart"/>
      <w:r w:rsidRPr="71869075">
        <w:rPr>
          <w:rFonts w:ascii="Consolas" w:eastAsia="Consolas" w:hAnsi="Consolas" w:cs="Consolas"/>
          <w:sz w:val="20"/>
          <w:szCs w:val="20"/>
        </w:rPr>
        <w:t>Length,Content</w:t>
      </w:r>
      <w:proofErr w:type="spellEnd"/>
      <w:r w:rsidRPr="71869075">
        <w:rPr>
          <w:rFonts w:ascii="Consolas" w:eastAsia="Consolas" w:hAnsi="Consolas" w:cs="Consolas"/>
          <w:sz w:val="20"/>
          <w:szCs w:val="20"/>
        </w:rPr>
        <w:t>-Range"</w:t>
      </w:r>
    </w:p>
    <w:p w14:paraId="23C27522" w14:textId="36F03F5B" w:rsidR="08C6F78E" w:rsidRDefault="08C6F78E" w:rsidP="6E2A0958">
      <w:pPr>
        <w:spacing w:after="0"/>
        <w:rPr>
          <w:rFonts w:ascii="Consolas" w:eastAsia="Consolas" w:hAnsi="Consolas" w:cs="Consolas"/>
          <w:sz w:val="20"/>
          <w:szCs w:val="20"/>
        </w:rPr>
      </w:pPr>
      <w:r w:rsidRPr="71869075">
        <w:rPr>
          <w:rFonts w:ascii="Consolas" w:eastAsia="Consolas" w:hAnsi="Consolas" w:cs="Consolas"/>
          <w:sz w:val="20"/>
          <w:szCs w:val="20"/>
        </w:rPr>
        <w:t>nginx.ingress.kubernetes.io/</w:t>
      </w:r>
      <w:proofErr w:type="spellStart"/>
      <w:r w:rsidRPr="71869075">
        <w:rPr>
          <w:rFonts w:ascii="Consolas" w:eastAsia="Consolas" w:hAnsi="Consolas" w:cs="Consolas"/>
          <w:sz w:val="20"/>
          <w:szCs w:val="20"/>
        </w:rPr>
        <w:t>cors</w:t>
      </w:r>
      <w:proofErr w:type="spellEnd"/>
      <w:r w:rsidRPr="71869075">
        <w:rPr>
          <w:rFonts w:ascii="Consolas" w:eastAsia="Consolas" w:hAnsi="Consolas" w:cs="Consolas"/>
          <w:sz w:val="20"/>
          <w:szCs w:val="20"/>
        </w:rPr>
        <w:t>-allow-credentials: "true"</w:t>
      </w:r>
    </w:p>
    <w:p w14:paraId="0A7A2501" w14:textId="15912410" w:rsidR="08C6F78E" w:rsidRDefault="08C6F78E" w:rsidP="6E2A0958">
      <w:pPr>
        <w:spacing w:after="0"/>
        <w:rPr>
          <w:rFonts w:ascii="Consolas" w:eastAsia="Consolas" w:hAnsi="Consolas" w:cs="Consolas"/>
          <w:sz w:val="20"/>
          <w:szCs w:val="20"/>
        </w:rPr>
      </w:pPr>
      <w:r w:rsidRPr="71869075">
        <w:rPr>
          <w:rFonts w:ascii="Consolas" w:eastAsia="Consolas" w:hAnsi="Consolas" w:cs="Consolas"/>
          <w:sz w:val="20"/>
          <w:szCs w:val="20"/>
        </w:rPr>
        <w:t>nginx.ingress.kubernetes.io/</w:t>
      </w:r>
      <w:proofErr w:type="spellStart"/>
      <w:r w:rsidRPr="71869075">
        <w:rPr>
          <w:rFonts w:ascii="Consolas" w:eastAsia="Consolas" w:hAnsi="Consolas" w:cs="Consolas"/>
          <w:sz w:val="20"/>
          <w:szCs w:val="20"/>
        </w:rPr>
        <w:t>cors</w:t>
      </w:r>
      <w:proofErr w:type="spellEnd"/>
      <w:r w:rsidRPr="71869075">
        <w:rPr>
          <w:rFonts w:ascii="Consolas" w:eastAsia="Consolas" w:hAnsi="Consolas" w:cs="Consolas"/>
          <w:sz w:val="20"/>
          <w:szCs w:val="20"/>
        </w:rPr>
        <w:t>-max-age: "86400"</w:t>
      </w:r>
    </w:p>
    <w:p w14:paraId="11FCFE4F" w14:textId="4359F913" w:rsidR="08C6F78E" w:rsidRDefault="08C6F78E" w:rsidP="6E2A0958">
      <w:pPr>
        <w:spacing w:after="0"/>
        <w:rPr>
          <w:rFonts w:ascii="Consolas" w:eastAsia="Consolas" w:hAnsi="Consolas" w:cs="Consolas"/>
          <w:sz w:val="20"/>
          <w:szCs w:val="20"/>
        </w:rPr>
      </w:pPr>
      <w:r w:rsidRPr="71869075">
        <w:rPr>
          <w:rFonts w:ascii="Consolas" w:eastAsia="Consolas" w:hAnsi="Consolas" w:cs="Consolas"/>
          <w:sz w:val="20"/>
          <w:szCs w:val="20"/>
        </w:rPr>
        <w:t># SSL/TLS settings</w:t>
      </w:r>
    </w:p>
    <w:p w14:paraId="24AFB220" w14:textId="085AF9D5" w:rsidR="08C6F78E" w:rsidRDefault="08C6F78E" w:rsidP="6E2A0958">
      <w:pPr>
        <w:spacing w:after="0"/>
        <w:rPr>
          <w:rFonts w:ascii="Consolas" w:eastAsia="Consolas" w:hAnsi="Consolas" w:cs="Consolas"/>
          <w:sz w:val="20"/>
          <w:szCs w:val="20"/>
        </w:rPr>
      </w:pPr>
      <w:r w:rsidRPr="71869075">
        <w:rPr>
          <w:rFonts w:ascii="Consolas" w:eastAsia="Consolas" w:hAnsi="Consolas" w:cs="Consolas"/>
          <w:sz w:val="20"/>
          <w:szCs w:val="20"/>
        </w:rPr>
        <w:t>nginx.ingress.kubernetes.io/</w:t>
      </w:r>
      <w:proofErr w:type="spellStart"/>
      <w:r w:rsidRPr="71869075">
        <w:rPr>
          <w:rFonts w:ascii="Consolas" w:eastAsia="Consolas" w:hAnsi="Consolas" w:cs="Consolas"/>
          <w:sz w:val="20"/>
          <w:szCs w:val="20"/>
        </w:rPr>
        <w:t>ssl</w:t>
      </w:r>
      <w:proofErr w:type="spellEnd"/>
      <w:r w:rsidRPr="71869075">
        <w:rPr>
          <w:rFonts w:ascii="Consolas" w:eastAsia="Consolas" w:hAnsi="Consolas" w:cs="Consolas"/>
          <w:sz w:val="20"/>
          <w:szCs w:val="20"/>
        </w:rPr>
        <w:t>-redirect: "true"</w:t>
      </w:r>
    </w:p>
    <w:p w14:paraId="3FFBCB44" w14:textId="6ABEE4BB" w:rsidR="08C6F78E" w:rsidRDefault="08C6F78E" w:rsidP="6E2A0958">
      <w:pPr>
        <w:spacing w:after="0"/>
        <w:rPr>
          <w:rFonts w:ascii="Consolas" w:eastAsia="Consolas" w:hAnsi="Consolas" w:cs="Consolas"/>
          <w:sz w:val="20"/>
          <w:szCs w:val="20"/>
        </w:rPr>
      </w:pPr>
      <w:r w:rsidRPr="71869075">
        <w:rPr>
          <w:rFonts w:ascii="Consolas" w:eastAsia="Consolas" w:hAnsi="Consolas" w:cs="Consolas"/>
          <w:sz w:val="20"/>
          <w:szCs w:val="20"/>
        </w:rPr>
        <w:t>nginx.ingress.kubernetes.io/</w:t>
      </w:r>
      <w:proofErr w:type="spellStart"/>
      <w:r w:rsidRPr="71869075">
        <w:rPr>
          <w:rFonts w:ascii="Consolas" w:eastAsia="Consolas" w:hAnsi="Consolas" w:cs="Consolas"/>
          <w:sz w:val="20"/>
          <w:szCs w:val="20"/>
        </w:rPr>
        <w:t>hsts</w:t>
      </w:r>
      <w:proofErr w:type="spellEnd"/>
      <w:r w:rsidRPr="71869075">
        <w:rPr>
          <w:rFonts w:ascii="Consolas" w:eastAsia="Consolas" w:hAnsi="Consolas" w:cs="Consolas"/>
          <w:sz w:val="20"/>
          <w:szCs w:val="20"/>
        </w:rPr>
        <w:t>: "true"</w:t>
      </w:r>
    </w:p>
    <w:p w14:paraId="2EEA67FA" w14:textId="69BE63A1" w:rsidR="08C6F78E" w:rsidRDefault="08C6F78E" w:rsidP="6E2A0958">
      <w:pPr>
        <w:spacing w:after="0"/>
        <w:rPr>
          <w:rFonts w:ascii="Consolas" w:eastAsia="Consolas" w:hAnsi="Consolas" w:cs="Consolas"/>
          <w:sz w:val="20"/>
          <w:szCs w:val="20"/>
        </w:rPr>
      </w:pPr>
      <w:r w:rsidRPr="71869075">
        <w:rPr>
          <w:rFonts w:ascii="Consolas" w:eastAsia="Consolas" w:hAnsi="Consolas" w:cs="Consolas"/>
          <w:sz w:val="20"/>
          <w:szCs w:val="20"/>
        </w:rPr>
        <w:t>nginx.ingress.kubernetes.io/</w:t>
      </w:r>
      <w:proofErr w:type="spellStart"/>
      <w:r w:rsidRPr="71869075">
        <w:rPr>
          <w:rFonts w:ascii="Consolas" w:eastAsia="Consolas" w:hAnsi="Consolas" w:cs="Consolas"/>
          <w:sz w:val="20"/>
          <w:szCs w:val="20"/>
        </w:rPr>
        <w:t>hsts</w:t>
      </w:r>
      <w:proofErr w:type="spellEnd"/>
      <w:r w:rsidRPr="71869075">
        <w:rPr>
          <w:rFonts w:ascii="Consolas" w:eastAsia="Consolas" w:hAnsi="Consolas" w:cs="Consolas"/>
          <w:sz w:val="20"/>
          <w:szCs w:val="20"/>
        </w:rPr>
        <w:t>-max-age: "31536000"</w:t>
      </w:r>
    </w:p>
    <w:p w14:paraId="19DC7999" w14:textId="4F117044" w:rsidR="5F2B64BC" w:rsidRDefault="08C6F78E" w:rsidP="5F2B64BC">
      <w:pPr>
        <w:spacing w:after="0"/>
        <w:rPr>
          <w:rFonts w:ascii="Consolas" w:eastAsia="Consolas" w:hAnsi="Consolas" w:cs="Consolas"/>
          <w:sz w:val="20"/>
          <w:szCs w:val="20"/>
        </w:rPr>
      </w:pPr>
      <w:r w:rsidRPr="71869075">
        <w:rPr>
          <w:rFonts w:ascii="Consolas" w:eastAsia="Consolas" w:hAnsi="Consolas" w:cs="Consolas"/>
          <w:sz w:val="20"/>
          <w:szCs w:val="20"/>
        </w:rPr>
        <w:t>nginx.ingress.kubernetes.io/</w:t>
      </w:r>
      <w:proofErr w:type="spellStart"/>
      <w:r w:rsidRPr="71869075">
        <w:rPr>
          <w:rFonts w:ascii="Consolas" w:eastAsia="Consolas" w:hAnsi="Consolas" w:cs="Consolas"/>
          <w:sz w:val="20"/>
          <w:szCs w:val="20"/>
        </w:rPr>
        <w:t>hsts</w:t>
      </w:r>
      <w:proofErr w:type="spellEnd"/>
      <w:r w:rsidRPr="71869075">
        <w:rPr>
          <w:rFonts w:ascii="Consolas" w:eastAsia="Consolas" w:hAnsi="Consolas" w:cs="Consolas"/>
          <w:sz w:val="20"/>
          <w:szCs w:val="20"/>
        </w:rPr>
        <w:t>-include-subdomains: "true"</w:t>
      </w:r>
    </w:p>
    <w:p w14:paraId="008BF6C4" w14:textId="4706ACC4" w:rsidR="2ECE34E0" w:rsidRDefault="2ECE34E0" w:rsidP="006E328D">
      <w:pPr>
        <w:pStyle w:val="ListParagraph"/>
        <w:numPr>
          <w:ilvl w:val="2"/>
          <w:numId w:val="31"/>
        </w:numPr>
        <w:spacing w:after="0"/>
        <w:rPr>
          <w:rFonts w:ascii="Consolas" w:eastAsia="Consolas" w:hAnsi="Consolas" w:cs="Consolas"/>
          <w:sz w:val="20"/>
          <w:szCs w:val="20"/>
        </w:rPr>
      </w:pPr>
      <w:r w:rsidRPr="4253DBC6">
        <w:rPr>
          <w:rFonts w:ascii="Courier New" w:eastAsia="Courier New" w:hAnsi="Courier New" w:cs="Courier New"/>
          <w:sz w:val="20"/>
          <w:szCs w:val="20"/>
        </w:rPr>
        <w:t>repository: &lt;</w:t>
      </w:r>
      <w:r w:rsidR="1D13D061" w:rsidRPr="5E3705B3">
        <w:rPr>
          <w:rFonts w:ascii="Courier New" w:eastAsia="Courier New" w:hAnsi="Courier New" w:cs="Courier New"/>
          <w:sz w:val="20"/>
          <w:szCs w:val="20"/>
        </w:rPr>
        <w:t xml:space="preserve">TODO: </w:t>
      </w:r>
      <w:r w:rsidRPr="4253DBC6">
        <w:rPr>
          <w:rFonts w:ascii="Courier New" w:eastAsia="Courier New" w:hAnsi="Courier New" w:cs="Courier New"/>
          <w:sz w:val="20"/>
          <w:szCs w:val="20"/>
        </w:rPr>
        <w:t xml:space="preserve">kit </w:t>
      </w:r>
      <w:proofErr w:type="spellStart"/>
      <w:r w:rsidRPr="4253DBC6">
        <w:rPr>
          <w:rFonts w:ascii="Courier New" w:eastAsia="Courier New" w:hAnsi="Courier New" w:cs="Courier New"/>
          <w:sz w:val="20"/>
          <w:szCs w:val="20"/>
        </w:rPr>
        <w:t>appstreaming</w:t>
      </w:r>
      <w:proofErr w:type="spellEnd"/>
      <w:r w:rsidRPr="4253DBC6">
        <w:rPr>
          <w:rFonts w:ascii="Courier New" w:eastAsia="Courier New" w:hAnsi="Courier New" w:cs="Courier New"/>
          <w:sz w:val="20"/>
          <w:szCs w:val="20"/>
        </w:rPr>
        <w:t xml:space="preserve"> applications </w:t>
      </w:r>
      <w:r w:rsidRPr="366D6512">
        <w:rPr>
          <w:rFonts w:ascii="Courier New" w:eastAsia="Courier New" w:hAnsi="Courier New" w:cs="Courier New"/>
          <w:sz w:val="20"/>
          <w:szCs w:val="20"/>
        </w:rPr>
        <w:t>container URL</w:t>
      </w:r>
      <w:r w:rsidRPr="4253DBC6">
        <w:rPr>
          <w:rFonts w:ascii="Courier New" w:eastAsia="Courier New" w:hAnsi="Courier New" w:cs="Courier New"/>
          <w:sz w:val="20"/>
          <w:szCs w:val="20"/>
        </w:rPr>
        <w:t>&gt;</w:t>
      </w:r>
    </w:p>
    <w:p w14:paraId="4BF5E00B" w14:textId="2D9DA4E3" w:rsidR="415E3549" w:rsidRDefault="415E3549" w:rsidP="415E3549">
      <w:pPr>
        <w:spacing w:after="0"/>
        <w:rPr>
          <w:rFonts w:ascii="Consolas" w:eastAsia="Consolas" w:hAnsi="Consolas" w:cs="Consolas"/>
          <w:sz w:val="20"/>
          <w:szCs w:val="20"/>
        </w:rPr>
      </w:pPr>
    </w:p>
    <w:p w14:paraId="2E1F1266" w14:textId="3BEA6F05" w:rsidR="7036080D" w:rsidRDefault="7036080D" w:rsidP="5E3705B3">
      <w:r>
        <w:t>helm/kit-</w:t>
      </w:r>
      <w:proofErr w:type="spellStart"/>
      <w:r>
        <w:t>appstreaming</w:t>
      </w:r>
      <w:proofErr w:type="spellEnd"/>
      <w:r>
        <w:t>-manager/</w:t>
      </w:r>
      <w:proofErr w:type="spellStart"/>
      <w:r>
        <w:t>values.yaml</w:t>
      </w:r>
      <w:proofErr w:type="spellEnd"/>
      <w:r>
        <w:t xml:space="preserve">  </w:t>
      </w:r>
    </w:p>
    <w:p w14:paraId="404FA3A0" w14:textId="679720F2" w:rsidR="6EA90DFD" w:rsidRDefault="6EA90DFD" w:rsidP="006E328D">
      <w:pPr>
        <w:pStyle w:val="ListParagraph"/>
        <w:numPr>
          <w:ilvl w:val="2"/>
          <w:numId w:val="31"/>
        </w:numPr>
        <w:spacing w:after="0"/>
        <w:rPr>
          <w:rFonts w:ascii="Courier New" w:eastAsia="Courier New" w:hAnsi="Courier New" w:cs="Courier New"/>
          <w:sz w:val="20"/>
          <w:szCs w:val="20"/>
        </w:rPr>
      </w:pPr>
      <w:r w:rsidRPr="093D7093">
        <w:rPr>
          <w:rFonts w:ascii="Courier New" w:eastAsia="Courier New" w:hAnsi="Courier New" w:cs="Courier New"/>
          <w:sz w:val="20"/>
          <w:szCs w:val="20"/>
        </w:rPr>
        <w:t>host:</w:t>
      </w:r>
      <w:r w:rsidRPr="093D7093">
        <w:rPr>
          <w:rFonts w:ascii="Courier New" w:eastAsia="Courier New" w:hAnsi="Courier New" w:cs="Courier New"/>
        </w:rPr>
        <w:t xml:space="preserve"> </w:t>
      </w:r>
      <w:proofErr w:type="spellStart"/>
      <w:r w:rsidRPr="093D7093">
        <w:rPr>
          <w:rFonts w:ascii="Courier New" w:eastAsia="Courier New" w:hAnsi="Courier New" w:cs="Courier New"/>
          <w:sz w:val="20"/>
          <w:szCs w:val="20"/>
        </w:rPr>
        <w:t>api</w:t>
      </w:r>
      <w:proofErr w:type="spellEnd"/>
      <w:r w:rsidRPr="093D7093">
        <w:rPr>
          <w:rFonts w:ascii="Courier New" w:eastAsia="Courier New" w:hAnsi="Courier New" w:cs="Courier New"/>
          <w:sz w:val="20"/>
          <w:szCs w:val="20"/>
        </w:rPr>
        <w:t>.&lt;private DNS zone&gt;</w:t>
      </w:r>
      <w:r w:rsidRPr="093D7093">
        <w:rPr>
          <w:rFonts w:ascii="Courier New" w:eastAsia="Courier New" w:hAnsi="Courier New" w:cs="Courier New"/>
        </w:rPr>
        <w:t xml:space="preserve"> </w:t>
      </w:r>
      <w:r w:rsidRPr="093D7093">
        <w:rPr>
          <w:rFonts w:eastAsiaTheme="minorEastAsia"/>
        </w:rPr>
        <w:t>ex:</w:t>
      </w:r>
      <w:r w:rsidRPr="093D7093">
        <w:rPr>
          <w:rFonts w:ascii="Courier New" w:eastAsia="Courier New" w:hAnsi="Courier New" w:cs="Courier New"/>
        </w:rPr>
        <w:t xml:space="preserve"> </w:t>
      </w:r>
      <w:r w:rsidRPr="093D7093">
        <w:rPr>
          <w:rFonts w:ascii="Courier New" w:eastAsia="Courier New" w:hAnsi="Courier New" w:cs="Courier New"/>
          <w:sz w:val="20"/>
          <w:szCs w:val="20"/>
        </w:rPr>
        <w:t>api.</w:t>
      </w:r>
      <w:r w:rsidR="15E8DED6" w:rsidRPr="38DC6947">
        <w:rPr>
          <w:rFonts w:ascii="Courier New" w:eastAsia="Courier New" w:hAnsi="Courier New" w:cs="Courier New"/>
          <w:sz w:val="20"/>
          <w:szCs w:val="20"/>
        </w:rPr>
        <w:t>contoso-ov-</w:t>
      </w:r>
      <w:r w:rsidR="15E8DED6" w:rsidRPr="31186A06">
        <w:rPr>
          <w:rFonts w:ascii="Courier New" w:eastAsia="Courier New" w:hAnsi="Courier New" w:cs="Courier New"/>
          <w:sz w:val="20"/>
          <w:szCs w:val="20"/>
        </w:rPr>
        <w:t>kitappstreaming</w:t>
      </w:r>
      <w:r w:rsidRPr="31186A06">
        <w:rPr>
          <w:rFonts w:ascii="Courier New" w:eastAsia="Courier New" w:hAnsi="Courier New" w:cs="Courier New"/>
          <w:sz w:val="20"/>
          <w:szCs w:val="20"/>
        </w:rPr>
        <w:t>.net</w:t>
      </w:r>
    </w:p>
    <w:p w14:paraId="60049C5F" w14:textId="1EB6A6AC" w:rsidR="7036080D" w:rsidRDefault="7036080D" w:rsidP="006E328D">
      <w:pPr>
        <w:pStyle w:val="ListParagraph"/>
        <w:numPr>
          <w:ilvl w:val="2"/>
          <w:numId w:val="31"/>
        </w:numPr>
        <w:spacing w:after="0"/>
        <w:rPr>
          <w:rFonts w:ascii="Courier New" w:eastAsia="Courier New" w:hAnsi="Courier New" w:cs="Courier New"/>
        </w:rPr>
      </w:pPr>
      <w:proofErr w:type="spellStart"/>
      <w:r w:rsidRPr="204A187F">
        <w:rPr>
          <w:rFonts w:ascii="Courier New" w:eastAsia="Courier New" w:hAnsi="Courier New" w:cs="Courier New"/>
          <w:sz w:val="20"/>
          <w:szCs w:val="20"/>
        </w:rPr>
        <w:t>backend_csp_args.base_domain</w:t>
      </w:r>
      <w:proofErr w:type="spellEnd"/>
      <w:r w:rsidRPr="44106B84">
        <w:rPr>
          <w:rFonts w:eastAsiaTheme="minorEastAsia"/>
          <w:sz w:val="20"/>
          <w:szCs w:val="20"/>
        </w:rPr>
        <w:t>:</w:t>
      </w:r>
      <w:r w:rsidRPr="44106B84">
        <w:rPr>
          <w:rFonts w:eastAsiaTheme="minorEastAsia"/>
        </w:rPr>
        <w:t xml:space="preserve"> </w:t>
      </w:r>
      <w:r w:rsidRPr="6B78E879">
        <w:rPr>
          <w:rFonts w:ascii="Courier New" w:eastAsia="Courier New" w:hAnsi="Courier New" w:cs="Courier New"/>
          <w:sz w:val="20"/>
          <w:szCs w:val="20"/>
        </w:rPr>
        <w:t>&lt;public DNS zone&gt;</w:t>
      </w:r>
      <w:r w:rsidRPr="44106B84">
        <w:rPr>
          <w:rFonts w:eastAsiaTheme="minorEastAsia"/>
        </w:rPr>
        <w:t xml:space="preserve"> ex: </w:t>
      </w:r>
      <w:r w:rsidR="2E302892" w:rsidRPr="31186A06">
        <w:rPr>
          <w:rFonts w:ascii="Courier New" w:eastAsia="Courier New" w:hAnsi="Courier New" w:cs="Courier New"/>
          <w:sz w:val="20"/>
          <w:szCs w:val="20"/>
        </w:rPr>
        <w:t>kitstreaming.iai</w:t>
      </w:r>
      <w:r w:rsidR="2E302892" w:rsidRPr="326B2787">
        <w:rPr>
          <w:rFonts w:ascii="Courier New" w:eastAsia="Courier New" w:hAnsi="Courier New" w:cs="Courier New"/>
          <w:sz w:val="20"/>
          <w:szCs w:val="20"/>
        </w:rPr>
        <w:t>-contoso.com</w:t>
      </w:r>
      <w:r w:rsidRPr="3A3118A7">
        <w:rPr>
          <w:rFonts w:ascii="Courier New" w:eastAsia="Courier New" w:hAnsi="Courier New" w:cs="Courier New"/>
        </w:rPr>
        <w:t xml:space="preserve"> </w:t>
      </w:r>
    </w:p>
    <w:p w14:paraId="02D36CCC" w14:textId="188F013B" w:rsidR="19EF29D0" w:rsidRDefault="19EF29D0" w:rsidP="006E328D">
      <w:pPr>
        <w:pStyle w:val="ListParagraph"/>
        <w:numPr>
          <w:ilvl w:val="2"/>
          <w:numId w:val="31"/>
        </w:numPr>
        <w:spacing w:after="0"/>
        <w:rPr>
          <w:rFonts w:ascii="Consolas" w:eastAsia="Consolas" w:hAnsi="Consolas" w:cs="Consolas"/>
          <w:sz w:val="20"/>
          <w:szCs w:val="20"/>
        </w:rPr>
      </w:pPr>
      <w:proofErr w:type="spellStart"/>
      <w:r w:rsidRPr="5E3705B3">
        <w:rPr>
          <w:rFonts w:ascii="Courier New" w:eastAsia="Courier New" w:hAnsi="Courier New" w:cs="Courier New"/>
          <w:sz w:val="20"/>
          <w:szCs w:val="20"/>
        </w:rPr>
        <w:t>Global.ingress.annotations</w:t>
      </w:r>
      <w:proofErr w:type="spellEnd"/>
      <w:r w:rsidRPr="5E3705B3">
        <w:rPr>
          <w:rFonts w:ascii="Courier New" w:eastAsia="Courier New" w:hAnsi="Courier New" w:cs="Courier New"/>
          <w:sz w:val="20"/>
          <w:szCs w:val="20"/>
        </w:rPr>
        <w:t>.&lt;&gt;:</w:t>
      </w:r>
    </w:p>
    <w:p w14:paraId="2D5AA5C8" w14:textId="1B2C4C46"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 CORS-related annotations</w:t>
      </w:r>
    </w:p>
    <w:p w14:paraId="3BA1D974" w14:textId="4DE8DEE3"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nginx.ingress.kubernetes.io/enable-</w:t>
      </w:r>
      <w:proofErr w:type="spellStart"/>
      <w:r w:rsidRPr="5E3705B3">
        <w:rPr>
          <w:rFonts w:ascii="Consolas" w:eastAsia="Consolas" w:hAnsi="Consolas" w:cs="Consolas"/>
          <w:sz w:val="20"/>
          <w:szCs w:val="20"/>
        </w:rPr>
        <w:t>cors</w:t>
      </w:r>
      <w:proofErr w:type="spellEnd"/>
      <w:r w:rsidRPr="5E3705B3">
        <w:rPr>
          <w:rFonts w:ascii="Consolas" w:eastAsia="Consolas" w:hAnsi="Consolas" w:cs="Consolas"/>
          <w:sz w:val="20"/>
          <w:szCs w:val="20"/>
        </w:rPr>
        <w:t>: "true"</w:t>
      </w:r>
    </w:p>
    <w:p w14:paraId="0AE52429" w14:textId="3A5C2478"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nginx.ingress.kubernetes.io/</w:t>
      </w:r>
      <w:proofErr w:type="spellStart"/>
      <w:r w:rsidRPr="5E3705B3">
        <w:rPr>
          <w:rFonts w:ascii="Consolas" w:eastAsia="Consolas" w:hAnsi="Consolas" w:cs="Consolas"/>
          <w:sz w:val="20"/>
          <w:szCs w:val="20"/>
        </w:rPr>
        <w:t>cors</w:t>
      </w:r>
      <w:proofErr w:type="spellEnd"/>
      <w:r w:rsidRPr="5E3705B3">
        <w:rPr>
          <w:rFonts w:ascii="Consolas" w:eastAsia="Consolas" w:hAnsi="Consolas" w:cs="Consolas"/>
          <w:sz w:val="20"/>
          <w:szCs w:val="20"/>
        </w:rPr>
        <w:t>-allow-origin: "*"</w:t>
      </w:r>
    </w:p>
    <w:p w14:paraId="2D9ED43E" w14:textId="254A4504"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nginx.ingress.kubernetes.io/</w:t>
      </w:r>
      <w:proofErr w:type="spellStart"/>
      <w:r w:rsidRPr="5E3705B3">
        <w:rPr>
          <w:rFonts w:ascii="Consolas" w:eastAsia="Consolas" w:hAnsi="Consolas" w:cs="Consolas"/>
          <w:sz w:val="20"/>
          <w:szCs w:val="20"/>
        </w:rPr>
        <w:t>cors</w:t>
      </w:r>
      <w:proofErr w:type="spellEnd"/>
      <w:r w:rsidRPr="5E3705B3">
        <w:rPr>
          <w:rFonts w:ascii="Consolas" w:eastAsia="Consolas" w:hAnsi="Consolas" w:cs="Consolas"/>
          <w:sz w:val="20"/>
          <w:szCs w:val="20"/>
        </w:rPr>
        <w:t>-allow-methods: "GET, PUT, POST, DELETE, PATCH, OPTIONS"</w:t>
      </w:r>
    </w:p>
    <w:p w14:paraId="754DB75A" w14:textId="563E1EB0"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nginx.ingress.kubernetes.io/</w:t>
      </w:r>
      <w:proofErr w:type="spellStart"/>
      <w:r w:rsidRPr="5E3705B3">
        <w:rPr>
          <w:rFonts w:ascii="Consolas" w:eastAsia="Consolas" w:hAnsi="Consolas" w:cs="Consolas"/>
          <w:sz w:val="20"/>
          <w:szCs w:val="20"/>
        </w:rPr>
        <w:t>cors</w:t>
      </w:r>
      <w:proofErr w:type="spellEnd"/>
      <w:r w:rsidRPr="5E3705B3">
        <w:rPr>
          <w:rFonts w:ascii="Consolas" w:eastAsia="Consolas" w:hAnsi="Consolas" w:cs="Consolas"/>
          <w:sz w:val="20"/>
          <w:szCs w:val="20"/>
        </w:rPr>
        <w:t>-allow-headers: "DNT,User-Agent,X-Requested-With,If-Modified-Since,Cache-Control,Content-Type,Range,Authorization,Accept,Origin"</w:t>
      </w:r>
    </w:p>
    <w:p w14:paraId="5526B0DC" w14:textId="666FB1DD"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nginx.ingress.kubernetes.io/</w:t>
      </w:r>
      <w:proofErr w:type="spellStart"/>
      <w:r w:rsidRPr="5E3705B3">
        <w:rPr>
          <w:rFonts w:ascii="Consolas" w:eastAsia="Consolas" w:hAnsi="Consolas" w:cs="Consolas"/>
          <w:sz w:val="20"/>
          <w:szCs w:val="20"/>
        </w:rPr>
        <w:t>cors</w:t>
      </w:r>
      <w:proofErr w:type="spellEnd"/>
      <w:r w:rsidRPr="5E3705B3">
        <w:rPr>
          <w:rFonts w:ascii="Consolas" w:eastAsia="Consolas" w:hAnsi="Consolas" w:cs="Consolas"/>
          <w:sz w:val="20"/>
          <w:szCs w:val="20"/>
        </w:rPr>
        <w:t>-expose-headers: "Content-</w:t>
      </w:r>
      <w:proofErr w:type="spellStart"/>
      <w:r w:rsidRPr="5E3705B3">
        <w:rPr>
          <w:rFonts w:ascii="Consolas" w:eastAsia="Consolas" w:hAnsi="Consolas" w:cs="Consolas"/>
          <w:sz w:val="20"/>
          <w:szCs w:val="20"/>
        </w:rPr>
        <w:t>Length,Content</w:t>
      </w:r>
      <w:proofErr w:type="spellEnd"/>
      <w:r w:rsidRPr="5E3705B3">
        <w:rPr>
          <w:rFonts w:ascii="Consolas" w:eastAsia="Consolas" w:hAnsi="Consolas" w:cs="Consolas"/>
          <w:sz w:val="20"/>
          <w:szCs w:val="20"/>
        </w:rPr>
        <w:t>-Range"</w:t>
      </w:r>
    </w:p>
    <w:p w14:paraId="1BC68961" w14:textId="36F03F5B"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nginx.ingress.kubernetes.io/</w:t>
      </w:r>
      <w:proofErr w:type="spellStart"/>
      <w:r w:rsidRPr="5E3705B3">
        <w:rPr>
          <w:rFonts w:ascii="Consolas" w:eastAsia="Consolas" w:hAnsi="Consolas" w:cs="Consolas"/>
          <w:sz w:val="20"/>
          <w:szCs w:val="20"/>
        </w:rPr>
        <w:t>cors</w:t>
      </w:r>
      <w:proofErr w:type="spellEnd"/>
      <w:r w:rsidRPr="5E3705B3">
        <w:rPr>
          <w:rFonts w:ascii="Consolas" w:eastAsia="Consolas" w:hAnsi="Consolas" w:cs="Consolas"/>
          <w:sz w:val="20"/>
          <w:szCs w:val="20"/>
        </w:rPr>
        <w:t>-allow-credentials: "true"</w:t>
      </w:r>
    </w:p>
    <w:p w14:paraId="0DAA9EF5" w14:textId="15912410"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nginx.ingress.kubernetes.io/</w:t>
      </w:r>
      <w:proofErr w:type="spellStart"/>
      <w:r w:rsidRPr="5E3705B3">
        <w:rPr>
          <w:rFonts w:ascii="Consolas" w:eastAsia="Consolas" w:hAnsi="Consolas" w:cs="Consolas"/>
          <w:sz w:val="20"/>
          <w:szCs w:val="20"/>
        </w:rPr>
        <w:t>cors</w:t>
      </w:r>
      <w:proofErr w:type="spellEnd"/>
      <w:r w:rsidRPr="5E3705B3">
        <w:rPr>
          <w:rFonts w:ascii="Consolas" w:eastAsia="Consolas" w:hAnsi="Consolas" w:cs="Consolas"/>
          <w:sz w:val="20"/>
          <w:szCs w:val="20"/>
        </w:rPr>
        <w:t>-max-age: "86400"</w:t>
      </w:r>
    </w:p>
    <w:p w14:paraId="30617E9E" w14:textId="4359F913"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 SSL/TLS settings</w:t>
      </w:r>
    </w:p>
    <w:p w14:paraId="7B86C9CA" w14:textId="085AF9D5"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nginx.ingress.kubernetes.io/</w:t>
      </w:r>
      <w:proofErr w:type="spellStart"/>
      <w:r w:rsidRPr="5E3705B3">
        <w:rPr>
          <w:rFonts w:ascii="Consolas" w:eastAsia="Consolas" w:hAnsi="Consolas" w:cs="Consolas"/>
          <w:sz w:val="20"/>
          <w:szCs w:val="20"/>
        </w:rPr>
        <w:t>ssl</w:t>
      </w:r>
      <w:proofErr w:type="spellEnd"/>
      <w:r w:rsidRPr="5E3705B3">
        <w:rPr>
          <w:rFonts w:ascii="Consolas" w:eastAsia="Consolas" w:hAnsi="Consolas" w:cs="Consolas"/>
          <w:sz w:val="20"/>
          <w:szCs w:val="20"/>
        </w:rPr>
        <w:t>-redirect: "true"</w:t>
      </w:r>
    </w:p>
    <w:p w14:paraId="7484B2C2" w14:textId="6ABEE4BB"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nginx.ingress.kubernetes.io/</w:t>
      </w:r>
      <w:proofErr w:type="spellStart"/>
      <w:r w:rsidRPr="5E3705B3">
        <w:rPr>
          <w:rFonts w:ascii="Consolas" w:eastAsia="Consolas" w:hAnsi="Consolas" w:cs="Consolas"/>
          <w:sz w:val="20"/>
          <w:szCs w:val="20"/>
        </w:rPr>
        <w:t>hsts</w:t>
      </w:r>
      <w:proofErr w:type="spellEnd"/>
      <w:r w:rsidRPr="5E3705B3">
        <w:rPr>
          <w:rFonts w:ascii="Consolas" w:eastAsia="Consolas" w:hAnsi="Consolas" w:cs="Consolas"/>
          <w:sz w:val="20"/>
          <w:szCs w:val="20"/>
        </w:rPr>
        <w:t>: "true"</w:t>
      </w:r>
    </w:p>
    <w:p w14:paraId="135516B2" w14:textId="69BE63A1"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nginx.ingress.kubernetes.io/</w:t>
      </w:r>
      <w:proofErr w:type="spellStart"/>
      <w:r w:rsidRPr="5E3705B3">
        <w:rPr>
          <w:rFonts w:ascii="Consolas" w:eastAsia="Consolas" w:hAnsi="Consolas" w:cs="Consolas"/>
          <w:sz w:val="20"/>
          <w:szCs w:val="20"/>
        </w:rPr>
        <w:t>hsts</w:t>
      </w:r>
      <w:proofErr w:type="spellEnd"/>
      <w:r w:rsidRPr="5E3705B3">
        <w:rPr>
          <w:rFonts w:ascii="Consolas" w:eastAsia="Consolas" w:hAnsi="Consolas" w:cs="Consolas"/>
          <w:sz w:val="20"/>
          <w:szCs w:val="20"/>
        </w:rPr>
        <w:t>-max-age: "31536000"</w:t>
      </w:r>
    </w:p>
    <w:p w14:paraId="46A73F64" w14:textId="4F117044" w:rsidR="71E44AC7" w:rsidRDefault="71E44AC7" w:rsidP="5E3705B3">
      <w:pPr>
        <w:spacing w:after="0"/>
        <w:rPr>
          <w:rFonts w:ascii="Consolas" w:eastAsia="Consolas" w:hAnsi="Consolas" w:cs="Consolas"/>
          <w:sz w:val="20"/>
          <w:szCs w:val="20"/>
        </w:rPr>
      </w:pPr>
      <w:r w:rsidRPr="5E3705B3">
        <w:rPr>
          <w:rFonts w:ascii="Consolas" w:eastAsia="Consolas" w:hAnsi="Consolas" w:cs="Consolas"/>
          <w:sz w:val="20"/>
          <w:szCs w:val="20"/>
        </w:rPr>
        <w:t>nginx.ingress.kubernetes.io/</w:t>
      </w:r>
      <w:proofErr w:type="spellStart"/>
      <w:r w:rsidRPr="5E3705B3">
        <w:rPr>
          <w:rFonts w:ascii="Consolas" w:eastAsia="Consolas" w:hAnsi="Consolas" w:cs="Consolas"/>
          <w:sz w:val="20"/>
          <w:szCs w:val="20"/>
        </w:rPr>
        <w:t>hsts</w:t>
      </w:r>
      <w:proofErr w:type="spellEnd"/>
      <w:r w:rsidRPr="5E3705B3">
        <w:rPr>
          <w:rFonts w:ascii="Consolas" w:eastAsia="Consolas" w:hAnsi="Consolas" w:cs="Consolas"/>
          <w:sz w:val="20"/>
          <w:szCs w:val="20"/>
        </w:rPr>
        <w:t>-include-subdomains: "true"</w:t>
      </w:r>
    </w:p>
    <w:p w14:paraId="66DD9B4B" w14:textId="1E041E8A" w:rsidR="5E3705B3" w:rsidRDefault="5E3705B3" w:rsidP="5E3705B3">
      <w:pPr>
        <w:spacing w:after="0"/>
        <w:rPr>
          <w:rFonts w:ascii="Courier New" w:eastAsia="Courier New" w:hAnsi="Courier New" w:cs="Courier New"/>
        </w:rPr>
      </w:pPr>
    </w:p>
    <w:p w14:paraId="1D169D6C" w14:textId="5B76E107" w:rsidR="7036080D" w:rsidRPr="006D4C2F" w:rsidRDefault="283C400C" w:rsidP="00E03149">
      <w:pPr>
        <w:pStyle w:val="Heading4"/>
      </w:pPr>
      <w:bookmarkStart w:id="125" w:name="_Toc1092659547"/>
      <w:bookmarkStart w:id="126" w:name="_Toc182123732"/>
      <w:r>
        <w:t>Internal ingress controller (helm/nginx-ingress-controller)</w:t>
      </w:r>
      <w:bookmarkEnd w:id="125"/>
      <w:bookmarkEnd w:id="126"/>
    </w:p>
    <w:p w14:paraId="0E9C0D9C" w14:textId="7F7CCBB3" w:rsidR="7036080D" w:rsidRDefault="7036080D" w:rsidP="63F5A5CF">
      <w:pPr>
        <w:spacing w:before="240" w:after="240"/>
        <w:rPr>
          <w:rFonts w:ascii="Courier New" w:eastAsia="Courier New" w:hAnsi="Courier New" w:cs="Courier New"/>
          <w:sz w:val="20"/>
          <w:szCs w:val="20"/>
        </w:rPr>
      </w:pPr>
      <w:r w:rsidRPr="63F5A5CF">
        <w:rPr>
          <w:rFonts w:ascii="Times New Roman" w:eastAsia="Times New Roman" w:hAnsi="Times New Roman" w:cs="Times New Roman"/>
        </w:rPr>
        <w:t>Check values file; make sure resource group is correct in annotations. File</w:t>
      </w:r>
      <w:r w:rsidRPr="0F182CBC">
        <w:rPr>
          <w:rFonts w:ascii="Times New Roman" w:eastAsia="Times New Roman" w:hAnsi="Times New Roman" w:cs="Times New Roman"/>
        </w:rPr>
        <w:t xml:space="preserve"> </w:t>
      </w:r>
      <w:r w:rsidR="333DF05C" w:rsidRPr="0F182CBC">
        <w:rPr>
          <w:rFonts w:ascii="Times New Roman" w:eastAsia="Times New Roman" w:hAnsi="Times New Roman" w:cs="Times New Roman"/>
        </w:rPr>
        <w:t>is</w:t>
      </w:r>
      <w:r w:rsidRPr="63F5A5CF">
        <w:rPr>
          <w:rFonts w:ascii="Times New Roman" w:eastAsia="Times New Roman" w:hAnsi="Times New Roman" w:cs="Times New Roman"/>
        </w:rPr>
        <w:t xml:space="preserve"> located at </w:t>
      </w:r>
      <w:r w:rsidRPr="63F5A5CF">
        <w:rPr>
          <w:rFonts w:ascii="Courier New" w:eastAsia="Courier New" w:hAnsi="Courier New" w:cs="Courier New"/>
          <w:sz w:val="20"/>
          <w:szCs w:val="20"/>
        </w:rPr>
        <w:t>helm/nginx-ingress-controller/values-</w:t>
      </w:r>
      <w:proofErr w:type="spellStart"/>
      <w:r w:rsidRPr="63F5A5CF">
        <w:rPr>
          <w:rFonts w:ascii="Courier New" w:eastAsia="Courier New" w:hAnsi="Courier New" w:cs="Courier New"/>
          <w:sz w:val="20"/>
          <w:szCs w:val="20"/>
        </w:rPr>
        <w:t>internal.yaml</w:t>
      </w:r>
      <w:proofErr w:type="spellEnd"/>
    </w:p>
    <w:p w14:paraId="6560B327" w14:textId="671378E1" w:rsidR="4980AC1A" w:rsidRDefault="4980AC1A" w:rsidP="4980AC1A">
      <w:pPr>
        <w:spacing w:before="240" w:after="240"/>
        <w:rPr>
          <w:rFonts w:ascii="Courier New" w:eastAsia="Courier New" w:hAnsi="Courier New" w:cs="Courier New"/>
          <w:sz w:val="20"/>
          <w:szCs w:val="20"/>
        </w:rPr>
      </w:pPr>
    </w:p>
    <w:p w14:paraId="0E5492D7" w14:textId="7A6A3B29" w:rsidR="7036080D" w:rsidRDefault="7036080D">
      <w:r w:rsidRPr="63F5A5CF">
        <w:rPr>
          <w:rFonts w:ascii="Courier New" w:eastAsia="Courier New" w:hAnsi="Courier New" w:cs="Courier New"/>
          <w:sz w:val="20"/>
          <w:szCs w:val="20"/>
        </w:rPr>
        <w:t>...</w:t>
      </w:r>
    </w:p>
    <w:p w14:paraId="4A9C1668" w14:textId="1628EB1A" w:rsidR="7036080D" w:rsidRDefault="7036080D" w:rsidP="32EF6CF9">
      <w:pPr>
        <w:spacing w:before="240" w:after="240"/>
        <w:rPr>
          <w:rFonts w:ascii="Courier New" w:eastAsia="Courier New" w:hAnsi="Courier New" w:cs="Courier New"/>
          <w:sz w:val="20"/>
          <w:szCs w:val="20"/>
        </w:rPr>
      </w:pPr>
      <w:r w:rsidRPr="63F5A5CF">
        <w:rPr>
          <w:rFonts w:ascii="Courier New" w:eastAsia="Courier New" w:hAnsi="Courier New" w:cs="Courier New"/>
          <w:sz w:val="20"/>
          <w:szCs w:val="20"/>
        </w:rPr>
        <w:t xml:space="preserve">service.beta.kubernetes.io/azure-load-balancer-resource-group: </w:t>
      </w:r>
      <w:proofErr w:type="spellStart"/>
      <w:r w:rsidRPr="63F5A5CF">
        <w:rPr>
          <w:rFonts w:ascii="Courier New" w:eastAsia="Courier New" w:hAnsi="Courier New" w:cs="Courier New"/>
          <w:sz w:val="20"/>
          <w:szCs w:val="20"/>
        </w:rPr>
        <w:t>rg</w:t>
      </w:r>
      <w:r w:rsidR="6D2AD2BC" w:rsidRPr="32EF6CF9">
        <w:rPr>
          <w:rFonts w:ascii="Courier New" w:eastAsia="Courier New" w:hAnsi="Courier New" w:cs="Courier New"/>
          <w:sz w:val="20"/>
          <w:szCs w:val="20"/>
        </w:rPr>
        <w:t>_</w:t>
      </w:r>
      <w:r w:rsidRPr="63F5A5CF">
        <w:rPr>
          <w:rFonts w:ascii="Courier New" w:eastAsia="Courier New" w:hAnsi="Courier New" w:cs="Courier New"/>
          <w:sz w:val="20"/>
          <w:szCs w:val="20"/>
        </w:rPr>
        <w:t>contoso</w:t>
      </w:r>
      <w:r w:rsidR="6D2AD2BC" w:rsidRPr="32EF6CF9">
        <w:rPr>
          <w:rFonts w:ascii="Courier New" w:eastAsia="Courier New" w:hAnsi="Courier New" w:cs="Courier New"/>
          <w:sz w:val="20"/>
          <w:szCs w:val="20"/>
        </w:rPr>
        <w:t>_omniverse</w:t>
      </w:r>
      <w:proofErr w:type="spellEnd"/>
    </w:p>
    <w:p w14:paraId="5814F23A" w14:textId="0563D73E" w:rsidR="7036080D" w:rsidRDefault="7036080D" w:rsidP="24E58FA1">
      <w:r w:rsidRPr="63F5A5CF">
        <w:rPr>
          <w:rFonts w:ascii="Courier New" w:eastAsia="Courier New" w:hAnsi="Courier New" w:cs="Courier New"/>
          <w:sz w:val="20"/>
          <w:szCs w:val="20"/>
        </w:rPr>
        <w:t>...</w:t>
      </w:r>
    </w:p>
    <w:p w14:paraId="7DDCB168" w14:textId="532AD14D" w:rsidR="4F7A5206" w:rsidRDefault="4F7A5206" w:rsidP="4F7A5206">
      <w:pPr>
        <w:rPr>
          <w:rFonts w:ascii="Courier New" w:eastAsia="Courier New" w:hAnsi="Courier New" w:cs="Courier New"/>
          <w:sz w:val="20"/>
          <w:szCs w:val="20"/>
        </w:rPr>
      </w:pPr>
    </w:p>
    <w:p w14:paraId="71E9351E" w14:textId="08BEF123" w:rsidR="7036080D" w:rsidRDefault="7036080D" w:rsidP="4F7A5206">
      <w:pPr>
        <w:rPr>
          <w:rFonts w:ascii="Courier New" w:eastAsia="Courier New" w:hAnsi="Courier New" w:cs="Courier New"/>
          <w:sz w:val="20"/>
          <w:szCs w:val="20"/>
        </w:rPr>
      </w:pPr>
      <w:r w:rsidRPr="05EB3775">
        <w:rPr>
          <w:rFonts w:ascii="Courier New" w:eastAsia="Courier New" w:hAnsi="Courier New" w:cs="Courier New"/>
          <w:sz w:val="20"/>
          <w:szCs w:val="20"/>
        </w:rPr>
        <w:t xml:space="preserve">helm repo add </w:t>
      </w:r>
      <w:proofErr w:type="spellStart"/>
      <w:r w:rsidRPr="05EB3775">
        <w:rPr>
          <w:rFonts w:ascii="Courier New" w:eastAsia="Courier New" w:hAnsi="Courier New" w:cs="Courier New"/>
          <w:sz w:val="20"/>
          <w:szCs w:val="20"/>
        </w:rPr>
        <w:t>bitnami</w:t>
      </w:r>
      <w:proofErr w:type="spellEnd"/>
      <w:r w:rsidRPr="05EB3775">
        <w:rPr>
          <w:rFonts w:ascii="Courier New" w:eastAsia="Courier New" w:hAnsi="Courier New" w:cs="Courier New"/>
          <w:sz w:val="20"/>
          <w:szCs w:val="20"/>
        </w:rPr>
        <w:t xml:space="preserve"> </w:t>
      </w:r>
      <w:hyperlink r:id="rId85">
        <w:r w:rsidRPr="05EB3775">
          <w:rPr>
            <w:rStyle w:val="Hyperlink"/>
            <w:rFonts w:ascii="Courier New" w:eastAsia="Courier New" w:hAnsi="Courier New" w:cs="Courier New"/>
            <w:sz w:val="20"/>
            <w:szCs w:val="20"/>
          </w:rPr>
          <w:t>https://charts.bitnami.com/bitnami</w:t>
        </w:r>
      </w:hyperlink>
    </w:p>
    <w:p w14:paraId="00B73F4D" w14:textId="5BC6E288" w:rsidR="369E0470" w:rsidRDefault="369E0470" w:rsidP="05EB3775">
      <w:pPr>
        <w:rPr>
          <w:rFonts w:ascii="Courier New" w:eastAsia="Courier New" w:hAnsi="Courier New" w:cs="Courier New"/>
          <w:sz w:val="20"/>
          <w:szCs w:val="20"/>
        </w:rPr>
      </w:pPr>
      <w:r w:rsidRPr="3E101413">
        <w:rPr>
          <w:rFonts w:ascii="Courier New" w:eastAsia="Courier New" w:hAnsi="Courier New" w:cs="Courier New"/>
          <w:sz w:val="20"/>
          <w:szCs w:val="20"/>
        </w:rPr>
        <w:t>Helm repo update</w:t>
      </w:r>
    </w:p>
    <w:p w14:paraId="451462CA" w14:textId="043B1125" w:rsidR="7036080D" w:rsidRDefault="7036080D">
      <w:r w:rsidRPr="4F7A5206">
        <w:rPr>
          <w:rFonts w:ascii="Courier New" w:eastAsia="Courier New" w:hAnsi="Courier New" w:cs="Courier New"/>
          <w:sz w:val="20"/>
          <w:szCs w:val="20"/>
        </w:rPr>
        <w:t>helm</w:t>
      </w:r>
      <w:r w:rsidRPr="63F5A5CF">
        <w:rPr>
          <w:rFonts w:ascii="Courier New" w:eastAsia="Courier New" w:hAnsi="Courier New" w:cs="Courier New"/>
          <w:sz w:val="20"/>
          <w:szCs w:val="20"/>
        </w:rPr>
        <w:t xml:space="preserve"> upgrade -i nginx-ingress-controller-internal -n nginx-ingress-controller --create-namespace -f helm/nginx-ingress-controller/values-</w:t>
      </w:r>
      <w:proofErr w:type="spellStart"/>
      <w:r w:rsidRPr="63F5A5CF">
        <w:rPr>
          <w:rFonts w:ascii="Courier New" w:eastAsia="Courier New" w:hAnsi="Courier New" w:cs="Courier New"/>
          <w:sz w:val="20"/>
          <w:szCs w:val="20"/>
        </w:rPr>
        <w:t>internal.yaml</w:t>
      </w:r>
      <w:proofErr w:type="spellEnd"/>
      <w:r w:rsidRPr="63F5A5CF">
        <w:rPr>
          <w:rFonts w:ascii="Courier New" w:eastAsia="Courier New" w:hAnsi="Courier New" w:cs="Courier New"/>
          <w:sz w:val="20"/>
          <w:szCs w:val="20"/>
        </w:rPr>
        <w:t xml:space="preserve"> </w:t>
      </w:r>
      <w:proofErr w:type="spellStart"/>
      <w:r w:rsidRPr="63F5A5CF">
        <w:rPr>
          <w:rFonts w:ascii="Courier New" w:eastAsia="Courier New" w:hAnsi="Courier New" w:cs="Courier New"/>
          <w:sz w:val="20"/>
          <w:szCs w:val="20"/>
        </w:rPr>
        <w:t>bitnami</w:t>
      </w:r>
      <w:proofErr w:type="spellEnd"/>
      <w:r w:rsidRPr="63F5A5CF">
        <w:rPr>
          <w:rFonts w:ascii="Courier New" w:eastAsia="Courier New" w:hAnsi="Courier New" w:cs="Courier New"/>
          <w:sz w:val="20"/>
          <w:szCs w:val="20"/>
        </w:rPr>
        <w:t>/nginx-ingress-controller</w:t>
      </w:r>
      <w:r w:rsidRPr="63F5A5CF">
        <w:t xml:space="preserve"> </w:t>
      </w:r>
    </w:p>
    <w:p w14:paraId="0F1274AB" w14:textId="156F4C05" w:rsidR="7036080D" w:rsidRDefault="7036080D" w:rsidP="282FDF14">
      <w:pPr>
        <w:spacing w:after="0"/>
        <w:rPr>
          <w:rFonts w:eastAsiaTheme="minorEastAsia"/>
        </w:rPr>
      </w:pPr>
      <w:r w:rsidRPr="43993C7B">
        <w:rPr>
          <w:rFonts w:eastAsiaTheme="minorEastAsia"/>
        </w:rPr>
        <w:t xml:space="preserve">Ensure the </w:t>
      </w:r>
      <w:r w:rsidRPr="63F5A5CF">
        <w:rPr>
          <w:rFonts w:ascii="Courier New" w:eastAsia="Courier New" w:hAnsi="Courier New" w:cs="Courier New"/>
          <w:sz w:val="20"/>
          <w:szCs w:val="20"/>
        </w:rPr>
        <w:t>Service</w:t>
      </w:r>
      <w:r w:rsidRPr="43993C7B">
        <w:rPr>
          <w:rFonts w:eastAsiaTheme="minorEastAsia"/>
        </w:rPr>
        <w:t xml:space="preserve"> of type </w:t>
      </w:r>
      <w:proofErr w:type="spellStart"/>
      <w:r w:rsidRPr="7558EE32">
        <w:rPr>
          <w:rFonts w:ascii="Courier New" w:eastAsia="Courier New" w:hAnsi="Courier New" w:cs="Courier New"/>
          <w:sz w:val="20"/>
          <w:szCs w:val="20"/>
        </w:rPr>
        <w:t>LoadBalancer</w:t>
      </w:r>
      <w:proofErr w:type="spellEnd"/>
      <w:r w:rsidRPr="43993C7B">
        <w:rPr>
          <w:rFonts w:eastAsiaTheme="minorEastAsia"/>
        </w:rPr>
        <w:t xml:space="preserve"> is provisioned with a private external IP (i.e. does not say </w:t>
      </w:r>
      <w:r w:rsidRPr="7558EE32">
        <w:rPr>
          <w:rFonts w:ascii="Courier New" w:eastAsia="Courier New" w:hAnsi="Courier New" w:cs="Courier New"/>
          <w:sz w:val="20"/>
          <w:szCs w:val="20"/>
        </w:rPr>
        <w:t>&lt;Pending&gt;</w:t>
      </w:r>
      <w:r w:rsidRPr="43993C7B">
        <w:rPr>
          <w:rFonts w:eastAsiaTheme="minorEastAsia"/>
        </w:rPr>
        <w:t xml:space="preserve">; check output of </w:t>
      </w:r>
      <w:proofErr w:type="spellStart"/>
      <w:r w:rsidRPr="7558EE32">
        <w:rPr>
          <w:rFonts w:ascii="Courier New" w:eastAsia="Courier New" w:hAnsi="Courier New" w:cs="Courier New"/>
          <w:sz w:val="20"/>
          <w:szCs w:val="20"/>
        </w:rPr>
        <w:t>kubectl</w:t>
      </w:r>
      <w:proofErr w:type="spellEnd"/>
      <w:r w:rsidRPr="7558EE32">
        <w:rPr>
          <w:rFonts w:ascii="Courier New" w:eastAsia="Courier New" w:hAnsi="Courier New" w:cs="Courier New"/>
          <w:sz w:val="20"/>
          <w:szCs w:val="20"/>
        </w:rPr>
        <w:t xml:space="preserve"> get svc -A</w:t>
      </w:r>
      <w:r w:rsidRPr="43993C7B">
        <w:rPr>
          <w:rFonts w:eastAsiaTheme="minorEastAsia"/>
        </w:rPr>
        <w:t xml:space="preserve">) </w:t>
      </w:r>
    </w:p>
    <w:p w14:paraId="5922F532" w14:textId="5F568A95" w:rsidR="7036080D" w:rsidRDefault="7036080D" w:rsidP="006E328D">
      <w:pPr>
        <w:pStyle w:val="ListParagraph"/>
        <w:numPr>
          <w:ilvl w:val="0"/>
          <w:numId w:val="30"/>
        </w:numPr>
        <w:spacing w:after="0"/>
        <w:rPr>
          <w:rFonts w:eastAsiaTheme="minorEastAsia"/>
        </w:rPr>
      </w:pPr>
      <w:r w:rsidRPr="43993C7B">
        <w:rPr>
          <w:rFonts w:eastAsiaTheme="minorEastAsia"/>
        </w:rPr>
        <w:t xml:space="preserve">This private IP should be within the range of the </w:t>
      </w:r>
      <w:r w:rsidRPr="2DC3CA95">
        <w:rPr>
          <w:rFonts w:ascii="Courier New" w:eastAsia="Courier New" w:hAnsi="Courier New" w:cs="Courier New"/>
          <w:sz w:val="20"/>
          <w:szCs w:val="20"/>
        </w:rPr>
        <w:t>subnet-</w:t>
      </w:r>
      <w:proofErr w:type="spellStart"/>
      <w:r w:rsidRPr="2DC3CA95">
        <w:rPr>
          <w:rFonts w:ascii="Courier New" w:eastAsia="Courier New" w:hAnsi="Courier New" w:cs="Courier New"/>
          <w:sz w:val="20"/>
          <w:szCs w:val="20"/>
        </w:rPr>
        <w:t>aks</w:t>
      </w:r>
      <w:proofErr w:type="spellEnd"/>
      <w:r w:rsidRPr="43993C7B">
        <w:rPr>
          <w:rFonts w:eastAsiaTheme="minorEastAsia"/>
        </w:rPr>
        <w:t xml:space="preserve"> subnet! If it's not, double-check that the cluster was deployed within your own </w:t>
      </w:r>
      <w:proofErr w:type="spellStart"/>
      <w:r w:rsidRPr="43993C7B">
        <w:rPr>
          <w:rFonts w:eastAsiaTheme="minorEastAsia"/>
        </w:rPr>
        <w:t>vnet</w:t>
      </w:r>
      <w:proofErr w:type="spellEnd"/>
      <w:r w:rsidRPr="43993C7B">
        <w:rPr>
          <w:rFonts w:eastAsiaTheme="minorEastAsia"/>
        </w:rPr>
        <w:t xml:space="preserve"> and not a managed one (see AKS instructions above)</w:t>
      </w:r>
    </w:p>
    <w:p w14:paraId="5BFBCAD6" w14:textId="6DC1E8B0" w:rsidR="7036080D" w:rsidRDefault="7036080D" w:rsidP="15E283AE">
      <w:pPr>
        <w:ind w:left="360" w:hanging="360"/>
        <w:rPr>
          <w:rFonts w:ascii="Times New Roman" w:eastAsia="Times New Roman" w:hAnsi="Times New Roman" w:cs="Times New Roman"/>
          <w:sz w:val="14"/>
          <w:szCs w:val="14"/>
        </w:rPr>
      </w:pPr>
      <w:r w:rsidRPr="63F5A5CF">
        <w:rPr>
          <w:rFonts w:ascii="Courier New" w:eastAsia="Courier New" w:hAnsi="Courier New" w:cs="Courier New"/>
          <w:sz w:val="20"/>
          <w:szCs w:val="20"/>
        </w:rPr>
        <w:t>o</w:t>
      </w:r>
      <w:r w:rsidRPr="63F5A5CF">
        <w:rPr>
          <w:rFonts w:ascii="Times New Roman" w:eastAsia="Times New Roman" w:hAnsi="Times New Roman" w:cs="Times New Roman"/>
          <w:sz w:val="14"/>
          <w:szCs w:val="14"/>
        </w:rPr>
        <w:t xml:space="preserve">   </w:t>
      </w:r>
      <w:proofErr w:type="spellStart"/>
      <w:r w:rsidRPr="63F5A5CF">
        <w:rPr>
          <w:rFonts w:ascii="Courier New" w:eastAsia="Courier New" w:hAnsi="Courier New" w:cs="Courier New"/>
          <w:sz w:val="20"/>
          <w:szCs w:val="20"/>
        </w:rPr>
        <w:t>kubectl</w:t>
      </w:r>
      <w:proofErr w:type="spellEnd"/>
      <w:r w:rsidRPr="63F5A5CF">
        <w:rPr>
          <w:rFonts w:ascii="Courier New" w:eastAsia="Courier New" w:hAnsi="Courier New" w:cs="Courier New"/>
          <w:sz w:val="20"/>
          <w:szCs w:val="20"/>
        </w:rPr>
        <w:t xml:space="preserve"> get svc -n nginx-ingress-</w:t>
      </w:r>
      <w:r w:rsidRPr="3708BDCA">
        <w:rPr>
          <w:rFonts w:ascii="Courier New" w:eastAsia="Courier New" w:hAnsi="Courier New" w:cs="Courier New"/>
          <w:sz w:val="20"/>
          <w:szCs w:val="20"/>
        </w:rPr>
        <w:t>controller</w:t>
      </w:r>
    </w:p>
    <w:p w14:paraId="0ECD9EE3" w14:textId="6B4B85CB" w:rsidR="7036080D" w:rsidRPr="006D4C2F" w:rsidRDefault="283C400C" w:rsidP="00E03149">
      <w:pPr>
        <w:pStyle w:val="Heading4"/>
      </w:pPr>
      <w:bookmarkStart w:id="127" w:name="_Toc360676179"/>
      <w:bookmarkStart w:id="128" w:name="_Toc182123733"/>
      <w:proofErr w:type="spellStart"/>
      <w:r>
        <w:t>FluxCD</w:t>
      </w:r>
      <w:proofErr w:type="spellEnd"/>
      <w:r>
        <w:t xml:space="preserve"> (helm/flux2)</w:t>
      </w:r>
      <w:bookmarkEnd w:id="127"/>
      <w:bookmarkEnd w:id="128"/>
    </w:p>
    <w:p w14:paraId="16D68054" w14:textId="34C7B879" w:rsidR="7036080D" w:rsidRDefault="7036080D" w:rsidP="63F5A5CF">
      <w:pPr>
        <w:spacing w:before="240" w:after="240"/>
      </w:pPr>
      <w:r w:rsidRPr="63F5A5CF">
        <w:rPr>
          <w:rFonts w:ascii="Times New Roman" w:eastAsia="Times New Roman" w:hAnsi="Times New Roman" w:cs="Times New Roman"/>
        </w:rPr>
        <w:t>In your flux values file, change</w:t>
      </w:r>
      <w:r w:rsidRPr="63F5A5CF">
        <w:rPr>
          <w:rFonts w:ascii="Courier New" w:eastAsia="Courier New" w:hAnsi="Courier New" w:cs="Courier New"/>
          <w:sz w:val="20"/>
          <w:szCs w:val="20"/>
        </w:rPr>
        <w:t xml:space="preserve"> value: system </w:t>
      </w:r>
      <w:r w:rsidRPr="63F5A5CF">
        <w:rPr>
          <w:rFonts w:ascii="Times New Roman" w:eastAsia="Times New Roman" w:hAnsi="Times New Roman" w:cs="Times New Roman"/>
        </w:rPr>
        <w:t>to</w:t>
      </w:r>
      <w:r w:rsidRPr="63F5A5CF">
        <w:rPr>
          <w:rFonts w:ascii="Courier New" w:eastAsia="Courier New" w:hAnsi="Courier New" w:cs="Courier New"/>
          <w:sz w:val="20"/>
          <w:szCs w:val="20"/>
        </w:rPr>
        <w:t xml:space="preserve"> value: &lt;name of your </w:t>
      </w:r>
      <w:proofErr w:type="spellStart"/>
      <w:r w:rsidRPr="63F5A5CF">
        <w:rPr>
          <w:rFonts w:ascii="Courier New" w:eastAsia="Courier New" w:hAnsi="Courier New" w:cs="Courier New"/>
          <w:sz w:val="20"/>
          <w:szCs w:val="20"/>
        </w:rPr>
        <w:t>agentpool</w:t>
      </w:r>
      <w:proofErr w:type="spellEnd"/>
      <w:r w:rsidRPr="63F5A5CF">
        <w:rPr>
          <w:rFonts w:ascii="Courier New" w:eastAsia="Courier New" w:hAnsi="Courier New" w:cs="Courier New"/>
          <w:sz w:val="20"/>
          <w:szCs w:val="20"/>
        </w:rPr>
        <w:t xml:space="preserve">&gt;. </w:t>
      </w:r>
    </w:p>
    <w:p w14:paraId="218014B3" w14:textId="5446AD84" w:rsidR="7036080D" w:rsidRDefault="7036080D" w:rsidP="63F5A5CF">
      <w:pPr>
        <w:spacing w:before="240" w:after="240"/>
        <w:rPr>
          <w:rFonts w:eastAsiaTheme="minorEastAsia"/>
        </w:rPr>
      </w:pPr>
      <w:r w:rsidRPr="3BBDD282">
        <w:rPr>
          <w:rFonts w:eastAsiaTheme="minorEastAsia"/>
        </w:rPr>
        <w:t xml:space="preserve">You can find the labels by executing </w:t>
      </w:r>
      <w:proofErr w:type="spellStart"/>
      <w:r w:rsidRPr="63F5A5CF">
        <w:rPr>
          <w:rFonts w:ascii="Courier New" w:eastAsia="Courier New" w:hAnsi="Courier New" w:cs="Courier New"/>
          <w:sz w:val="20"/>
          <w:szCs w:val="20"/>
        </w:rPr>
        <w:t>kubectl</w:t>
      </w:r>
      <w:proofErr w:type="spellEnd"/>
      <w:r w:rsidRPr="63F5A5CF">
        <w:rPr>
          <w:rFonts w:ascii="Courier New" w:eastAsia="Courier New" w:hAnsi="Courier New" w:cs="Courier New"/>
          <w:sz w:val="20"/>
          <w:szCs w:val="20"/>
        </w:rPr>
        <w:t xml:space="preserve"> get nodes --show-labels | grep </w:t>
      </w:r>
      <w:proofErr w:type="spellStart"/>
      <w:r w:rsidRPr="63F5A5CF">
        <w:rPr>
          <w:rFonts w:ascii="Courier New" w:eastAsia="Courier New" w:hAnsi="Courier New" w:cs="Courier New"/>
          <w:sz w:val="20"/>
          <w:szCs w:val="20"/>
        </w:rPr>
        <w:t>agentpool</w:t>
      </w:r>
      <w:proofErr w:type="spellEnd"/>
      <w:r w:rsidRPr="3BBDD282">
        <w:rPr>
          <w:rFonts w:eastAsiaTheme="minorEastAsia"/>
        </w:rPr>
        <w:t xml:space="preserve"> and looking for the label value.</w:t>
      </w:r>
    </w:p>
    <w:p w14:paraId="6DAC8F4D" w14:textId="24568E8B" w:rsidR="7036080D" w:rsidRDefault="3222A139" w:rsidP="63F5A5CF">
      <w:pPr>
        <w:spacing w:before="240" w:after="240"/>
        <w:rPr>
          <w:rFonts w:eastAsiaTheme="minorEastAsia"/>
        </w:rPr>
      </w:pPr>
      <w:r w:rsidRPr="3BBDD282">
        <w:rPr>
          <w:rFonts w:eastAsiaTheme="minorEastAsia"/>
        </w:rPr>
        <w:t>Execute the following:</w:t>
      </w:r>
    </w:p>
    <w:p w14:paraId="26E8806C" w14:textId="30C32171" w:rsidR="7036080D" w:rsidRDefault="7036080D" w:rsidP="00917D25">
      <w:pPr>
        <w:ind w:left="720"/>
      </w:pPr>
      <w:r w:rsidRPr="63F5A5CF">
        <w:rPr>
          <w:rFonts w:ascii="Courier New" w:eastAsia="Courier New" w:hAnsi="Courier New" w:cs="Courier New"/>
          <w:sz w:val="20"/>
          <w:szCs w:val="20"/>
        </w:rPr>
        <w:t xml:space="preserve">helm repo add </w:t>
      </w:r>
      <w:proofErr w:type="spellStart"/>
      <w:r w:rsidRPr="63F5A5CF">
        <w:rPr>
          <w:rFonts w:ascii="Courier New" w:eastAsia="Courier New" w:hAnsi="Courier New" w:cs="Courier New"/>
          <w:sz w:val="20"/>
          <w:szCs w:val="20"/>
        </w:rPr>
        <w:t>fluxcd</w:t>
      </w:r>
      <w:proofErr w:type="spellEnd"/>
      <w:r w:rsidRPr="63F5A5CF">
        <w:rPr>
          <w:rFonts w:ascii="Courier New" w:eastAsia="Courier New" w:hAnsi="Courier New" w:cs="Courier New"/>
          <w:sz w:val="20"/>
          <w:szCs w:val="20"/>
        </w:rPr>
        <w:t xml:space="preserve">-community </w:t>
      </w:r>
      <w:hyperlink r:id="rId86">
        <w:r w:rsidRPr="63F5A5CF">
          <w:rPr>
            <w:rStyle w:val="Hyperlink"/>
            <w:rFonts w:ascii="Courier New" w:eastAsia="Courier New" w:hAnsi="Courier New" w:cs="Courier New"/>
            <w:sz w:val="20"/>
            <w:szCs w:val="20"/>
          </w:rPr>
          <w:t>https://fluxcd-community.github.io/helm-charts</w:t>
        </w:r>
      </w:hyperlink>
      <w:r w:rsidRPr="63F5A5CF">
        <w:rPr>
          <w:rFonts w:ascii="Courier New" w:eastAsia="Courier New" w:hAnsi="Courier New" w:cs="Courier New"/>
          <w:sz w:val="20"/>
          <w:szCs w:val="20"/>
        </w:rPr>
        <w:t xml:space="preserve"> helm repo update </w:t>
      </w:r>
    </w:p>
    <w:p w14:paraId="59BE5FBA" w14:textId="3E306F81" w:rsidR="7036080D" w:rsidRDefault="7036080D">
      <w:r w:rsidRPr="63F5A5CF">
        <w:rPr>
          <w:rFonts w:ascii="Courier New" w:eastAsia="Courier New" w:hAnsi="Courier New" w:cs="Courier New"/>
          <w:sz w:val="20"/>
          <w:szCs w:val="20"/>
        </w:rPr>
        <w:t xml:space="preserve">helm upgrade --install </w:t>
      </w:r>
      <w:proofErr w:type="spellStart"/>
      <w:r w:rsidRPr="63F5A5CF">
        <w:rPr>
          <w:rFonts w:ascii="Courier New" w:eastAsia="Courier New" w:hAnsi="Courier New" w:cs="Courier New"/>
          <w:sz w:val="20"/>
          <w:szCs w:val="20"/>
        </w:rPr>
        <w:t>fluxcd</w:t>
      </w:r>
      <w:proofErr w:type="spellEnd"/>
      <w:r w:rsidRPr="63F5A5CF">
        <w:rPr>
          <w:rFonts w:ascii="Courier New" w:eastAsia="Courier New" w:hAnsi="Courier New" w:cs="Courier New"/>
          <w:sz w:val="20"/>
          <w:szCs w:val="20"/>
        </w:rPr>
        <w:t xml:space="preserve"> -n omni-system --create-namespace -f helm/flux2/</w:t>
      </w:r>
      <w:proofErr w:type="spellStart"/>
      <w:r w:rsidRPr="63F5A5CF">
        <w:rPr>
          <w:rFonts w:ascii="Courier New" w:eastAsia="Courier New" w:hAnsi="Courier New" w:cs="Courier New"/>
          <w:sz w:val="20"/>
          <w:szCs w:val="20"/>
        </w:rPr>
        <w:t>values.yaml</w:t>
      </w:r>
      <w:proofErr w:type="spellEnd"/>
      <w:r w:rsidRPr="63F5A5CF">
        <w:rPr>
          <w:rFonts w:ascii="Courier New" w:eastAsia="Courier New" w:hAnsi="Courier New" w:cs="Courier New"/>
          <w:sz w:val="20"/>
          <w:szCs w:val="20"/>
        </w:rPr>
        <w:t xml:space="preserve"> </w:t>
      </w:r>
      <w:proofErr w:type="spellStart"/>
      <w:r w:rsidRPr="63F5A5CF">
        <w:rPr>
          <w:rFonts w:ascii="Courier New" w:eastAsia="Courier New" w:hAnsi="Courier New" w:cs="Courier New"/>
          <w:sz w:val="20"/>
          <w:szCs w:val="20"/>
        </w:rPr>
        <w:t>fluxcd</w:t>
      </w:r>
      <w:proofErr w:type="spellEnd"/>
      <w:r w:rsidRPr="63F5A5CF">
        <w:rPr>
          <w:rFonts w:ascii="Courier New" w:eastAsia="Courier New" w:hAnsi="Courier New" w:cs="Courier New"/>
          <w:sz w:val="20"/>
          <w:szCs w:val="20"/>
        </w:rPr>
        <w:t>-community/flux2</w:t>
      </w:r>
      <w:r w:rsidRPr="63F5A5CF">
        <w:t xml:space="preserve"> </w:t>
      </w:r>
    </w:p>
    <w:p w14:paraId="1E6720DB" w14:textId="76EEDA22" w:rsidR="7036080D" w:rsidRPr="006D4C2F" w:rsidRDefault="283C400C" w:rsidP="00E03149">
      <w:pPr>
        <w:pStyle w:val="Heading4"/>
      </w:pPr>
      <w:bookmarkStart w:id="129" w:name="_Toc270930461"/>
      <w:bookmarkStart w:id="130" w:name="_Toc182123734"/>
      <w:r>
        <w:t>GPU Operator (helm/</w:t>
      </w:r>
      <w:proofErr w:type="spellStart"/>
      <w:r>
        <w:t>gpu</w:t>
      </w:r>
      <w:proofErr w:type="spellEnd"/>
      <w:r>
        <w:t>-operator)</w:t>
      </w:r>
      <w:bookmarkEnd w:id="129"/>
      <w:bookmarkEnd w:id="130"/>
    </w:p>
    <w:p w14:paraId="2F47BDE8" w14:textId="6E00BEE9" w:rsidR="12DD7D49" w:rsidRDefault="47E4949C" w:rsidP="12DD7D49">
      <w:pPr>
        <w:pStyle w:val="BodyText"/>
      </w:pPr>
      <w:r w:rsidRPr="005B5B37">
        <w:t xml:space="preserve">Execute the following to </w:t>
      </w:r>
      <w:r w:rsidRPr="42D5A421">
        <w:t>deploy the</w:t>
      </w:r>
      <w:r w:rsidRPr="5C909580">
        <w:rPr>
          <w:sz w:val="20"/>
          <w:szCs w:val="20"/>
        </w:rPr>
        <w:t xml:space="preserve"> </w:t>
      </w:r>
      <w:proofErr w:type="spellStart"/>
      <w:r w:rsidRPr="5C909580">
        <w:rPr>
          <w:rFonts w:ascii="Courier New" w:eastAsia="Courier New" w:hAnsi="Courier New" w:cs="Courier New"/>
          <w:sz w:val="20"/>
          <w:szCs w:val="20"/>
        </w:rPr>
        <w:t>gpu</w:t>
      </w:r>
      <w:proofErr w:type="spellEnd"/>
      <w:r w:rsidRPr="5C909580">
        <w:rPr>
          <w:rFonts w:ascii="Courier New" w:eastAsia="Courier New" w:hAnsi="Courier New" w:cs="Courier New"/>
          <w:sz w:val="20"/>
          <w:szCs w:val="20"/>
        </w:rPr>
        <w:t>-operator</w:t>
      </w:r>
      <w:r w:rsidRPr="42D5A421">
        <w:t xml:space="preserve"> helm chart.</w:t>
      </w:r>
    </w:p>
    <w:p w14:paraId="7A6AC606" w14:textId="0EA49025" w:rsidR="7036080D" w:rsidRDefault="7036080D">
      <w:r w:rsidRPr="63F5A5CF">
        <w:rPr>
          <w:rFonts w:ascii="Courier New" w:eastAsia="Courier New" w:hAnsi="Courier New" w:cs="Courier New"/>
          <w:sz w:val="20"/>
          <w:szCs w:val="20"/>
        </w:rPr>
        <w:t xml:space="preserve">helm repo add </w:t>
      </w:r>
      <w:proofErr w:type="spellStart"/>
      <w:r w:rsidRPr="63F5A5CF">
        <w:rPr>
          <w:rFonts w:ascii="Courier New" w:eastAsia="Courier New" w:hAnsi="Courier New" w:cs="Courier New"/>
          <w:sz w:val="20"/>
          <w:szCs w:val="20"/>
        </w:rPr>
        <w:t>nvidia</w:t>
      </w:r>
      <w:proofErr w:type="spellEnd"/>
      <w:r w:rsidRPr="63F5A5CF">
        <w:rPr>
          <w:rFonts w:ascii="Courier New" w:eastAsia="Courier New" w:hAnsi="Courier New" w:cs="Courier New"/>
          <w:sz w:val="20"/>
          <w:szCs w:val="20"/>
        </w:rPr>
        <w:t xml:space="preserve"> </w:t>
      </w:r>
      <w:hyperlink r:id="rId87">
        <w:r w:rsidRPr="63F5A5CF">
          <w:rPr>
            <w:rStyle w:val="Hyperlink"/>
            <w:rFonts w:ascii="Courier New" w:eastAsia="Courier New" w:hAnsi="Courier New" w:cs="Courier New"/>
            <w:sz w:val="20"/>
            <w:szCs w:val="20"/>
          </w:rPr>
          <w:t>https://helm.ngc.nvidia.com/nvidia</w:t>
        </w:r>
      </w:hyperlink>
      <w:r w:rsidRPr="63F5A5CF">
        <w:rPr>
          <w:rFonts w:ascii="Courier New" w:eastAsia="Courier New" w:hAnsi="Courier New" w:cs="Courier New"/>
          <w:sz w:val="20"/>
          <w:szCs w:val="20"/>
        </w:rPr>
        <w:t xml:space="preserve"> </w:t>
      </w:r>
    </w:p>
    <w:p w14:paraId="437CF169" w14:textId="37CA9AAC" w:rsidR="7036080D" w:rsidRDefault="7036080D">
      <w:r w:rsidRPr="63F5A5CF">
        <w:rPr>
          <w:rFonts w:ascii="Courier New" w:eastAsia="Courier New" w:hAnsi="Courier New" w:cs="Courier New"/>
          <w:sz w:val="20"/>
          <w:szCs w:val="20"/>
        </w:rPr>
        <w:t xml:space="preserve">helm repo update </w:t>
      </w:r>
    </w:p>
    <w:p w14:paraId="35D8ECBC" w14:textId="2157C02D" w:rsidR="7036080D" w:rsidRDefault="7036080D">
      <w:r w:rsidRPr="63F5A5CF">
        <w:rPr>
          <w:rFonts w:ascii="Courier New" w:eastAsia="Courier New" w:hAnsi="Courier New" w:cs="Courier New"/>
          <w:sz w:val="20"/>
          <w:szCs w:val="20"/>
        </w:rPr>
        <w:t xml:space="preserve">helm upgrade -i </w:t>
      </w:r>
      <w:proofErr w:type="spellStart"/>
      <w:r w:rsidRPr="63F5A5CF">
        <w:rPr>
          <w:rFonts w:ascii="Courier New" w:eastAsia="Courier New" w:hAnsi="Courier New" w:cs="Courier New"/>
          <w:sz w:val="20"/>
          <w:szCs w:val="20"/>
        </w:rPr>
        <w:t>gpu</w:t>
      </w:r>
      <w:proofErr w:type="spellEnd"/>
      <w:r w:rsidRPr="63F5A5CF">
        <w:rPr>
          <w:rFonts w:ascii="Courier New" w:eastAsia="Courier New" w:hAnsi="Courier New" w:cs="Courier New"/>
          <w:sz w:val="20"/>
          <w:szCs w:val="20"/>
        </w:rPr>
        <w:t xml:space="preserve">-operator -n </w:t>
      </w:r>
      <w:proofErr w:type="spellStart"/>
      <w:r w:rsidRPr="63F5A5CF">
        <w:rPr>
          <w:rFonts w:ascii="Courier New" w:eastAsia="Courier New" w:hAnsi="Courier New" w:cs="Courier New"/>
          <w:sz w:val="20"/>
          <w:szCs w:val="20"/>
        </w:rPr>
        <w:t>gpu</w:t>
      </w:r>
      <w:proofErr w:type="spellEnd"/>
      <w:r w:rsidRPr="63F5A5CF">
        <w:rPr>
          <w:rFonts w:ascii="Courier New" w:eastAsia="Courier New" w:hAnsi="Courier New" w:cs="Courier New"/>
          <w:sz w:val="20"/>
          <w:szCs w:val="20"/>
        </w:rPr>
        <w:t>-operator --create-namespace -f helm/</w:t>
      </w:r>
      <w:proofErr w:type="spellStart"/>
      <w:r w:rsidRPr="63F5A5CF">
        <w:rPr>
          <w:rFonts w:ascii="Courier New" w:eastAsia="Courier New" w:hAnsi="Courier New" w:cs="Courier New"/>
          <w:sz w:val="20"/>
          <w:szCs w:val="20"/>
        </w:rPr>
        <w:t>gpu</w:t>
      </w:r>
      <w:proofErr w:type="spellEnd"/>
      <w:r w:rsidRPr="63F5A5CF">
        <w:rPr>
          <w:rFonts w:ascii="Courier New" w:eastAsia="Courier New" w:hAnsi="Courier New" w:cs="Courier New"/>
          <w:sz w:val="20"/>
          <w:szCs w:val="20"/>
        </w:rPr>
        <w:t>-operator/</w:t>
      </w:r>
      <w:proofErr w:type="spellStart"/>
      <w:r w:rsidRPr="63F5A5CF">
        <w:rPr>
          <w:rFonts w:ascii="Courier New" w:eastAsia="Courier New" w:hAnsi="Courier New" w:cs="Courier New"/>
          <w:sz w:val="20"/>
          <w:szCs w:val="20"/>
        </w:rPr>
        <w:t>values.yaml</w:t>
      </w:r>
      <w:proofErr w:type="spellEnd"/>
      <w:r w:rsidRPr="63F5A5CF">
        <w:rPr>
          <w:rFonts w:ascii="Courier New" w:eastAsia="Courier New" w:hAnsi="Courier New" w:cs="Courier New"/>
          <w:sz w:val="20"/>
          <w:szCs w:val="20"/>
        </w:rPr>
        <w:t xml:space="preserve"> </w:t>
      </w:r>
      <w:proofErr w:type="spellStart"/>
      <w:r w:rsidRPr="63F5A5CF">
        <w:rPr>
          <w:rFonts w:ascii="Courier New" w:eastAsia="Courier New" w:hAnsi="Courier New" w:cs="Courier New"/>
          <w:sz w:val="20"/>
          <w:szCs w:val="20"/>
        </w:rPr>
        <w:t>nvidia</w:t>
      </w:r>
      <w:proofErr w:type="spellEnd"/>
      <w:r w:rsidRPr="63F5A5CF">
        <w:rPr>
          <w:rFonts w:ascii="Courier New" w:eastAsia="Courier New" w:hAnsi="Courier New" w:cs="Courier New"/>
          <w:sz w:val="20"/>
          <w:szCs w:val="20"/>
        </w:rPr>
        <w:t>/</w:t>
      </w:r>
      <w:proofErr w:type="spellStart"/>
      <w:r w:rsidRPr="63F5A5CF">
        <w:rPr>
          <w:rFonts w:ascii="Courier New" w:eastAsia="Courier New" w:hAnsi="Courier New" w:cs="Courier New"/>
          <w:sz w:val="20"/>
          <w:szCs w:val="20"/>
        </w:rPr>
        <w:t>gpu</w:t>
      </w:r>
      <w:proofErr w:type="spellEnd"/>
      <w:r w:rsidRPr="63F5A5CF">
        <w:rPr>
          <w:rFonts w:ascii="Courier New" w:eastAsia="Courier New" w:hAnsi="Courier New" w:cs="Courier New"/>
          <w:sz w:val="20"/>
          <w:szCs w:val="20"/>
        </w:rPr>
        <w:t>-operator</w:t>
      </w:r>
      <w:r w:rsidRPr="63F5A5CF">
        <w:t xml:space="preserve"> </w:t>
      </w:r>
    </w:p>
    <w:p w14:paraId="373308B1" w14:textId="641326DA" w:rsidR="7036080D" w:rsidRPr="006D4C2F" w:rsidRDefault="283C400C" w:rsidP="00E03149">
      <w:pPr>
        <w:pStyle w:val="Heading4"/>
      </w:pPr>
      <w:bookmarkStart w:id="131" w:name="_Toc468257374"/>
      <w:bookmarkStart w:id="132" w:name="_Toc182123735"/>
      <w:r>
        <w:t>Memcached (helm/</w:t>
      </w:r>
      <w:proofErr w:type="spellStart"/>
      <w:r>
        <w:t>memcached</w:t>
      </w:r>
      <w:proofErr w:type="spellEnd"/>
      <w:r>
        <w:t>)</w:t>
      </w:r>
      <w:bookmarkEnd w:id="131"/>
      <w:bookmarkEnd w:id="132"/>
    </w:p>
    <w:p w14:paraId="7E02EC59" w14:textId="3751CD40" w:rsidR="0CFEDC5E" w:rsidRDefault="0CFEDC5E" w:rsidP="5B1EC412">
      <w:pPr>
        <w:pStyle w:val="BodyText"/>
      </w:pPr>
      <w:r w:rsidRPr="5B1EC412">
        <w:t>Execute the following to deploy the</w:t>
      </w:r>
      <w:r w:rsidRPr="5B1EC412">
        <w:rPr>
          <w:sz w:val="20"/>
          <w:szCs w:val="20"/>
        </w:rPr>
        <w:t xml:space="preserve"> </w:t>
      </w:r>
      <w:proofErr w:type="spellStart"/>
      <w:r w:rsidRPr="5B1EC412">
        <w:rPr>
          <w:rFonts w:ascii="Courier New" w:eastAsia="Courier New" w:hAnsi="Courier New" w:cs="Courier New"/>
          <w:sz w:val="20"/>
          <w:szCs w:val="20"/>
        </w:rPr>
        <w:t>memcached</w:t>
      </w:r>
      <w:proofErr w:type="spellEnd"/>
      <w:r w:rsidRPr="5B1EC412">
        <w:t xml:space="preserve"> helm chart.</w:t>
      </w:r>
    </w:p>
    <w:p w14:paraId="05EC6EC3" w14:textId="4B13557D" w:rsidR="7036080D" w:rsidRDefault="7036080D">
      <w:r w:rsidRPr="63F5A5CF">
        <w:rPr>
          <w:rFonts w:ascii="Courier New" w:eastAsia="Courier New" w:hAnsi="Courier New" w:cs="Courier New"/>
          <w:sz w:val="20"/>
          <w:szCs w:val="20"/>
        </w:rPr>
        <w:t xml:space="preserve">helm upgrade -i memcached-service-r3 -n omni-streaming --create-namespace </w:t>
      </w:r>
      <w:proofErr w:type="spellStart"/>
      <w:r w:rsidRPr="63F5A5CF">
        <w:rPr>
          <w:rFonts w:ascii="Courier New" w:eastAsia="Courier New" w:hAnsi="Courier New" w:cs="Courier New"/>
          <w:sz w:val="20"/>
          <w:szCs w:val="20"/>
        </w:rPr>
        <w:t>bitnami</w:t>
      </w:r>
      <w:proofErr w:type="spellEnd"/>
      <w:r w:rsidRPr="63F5A5CF">
        <w:rPr>
          <w:rFonts w:ascii="Courier New" w:eastAsia="Courier New" w:hAnsi="Courier New" w:cs="Courier New"/>
          <w:sz w:val="20"/>
          <w:szCs w:val="20"/>
        </w:rPr>
        <w:t>/</w:t>
      </w:r>
      <w:proofErr w:type="spellStart"/>
      <w:r w:rsidRPr="63F5A5CF">
        <w:rPr>
          <w:rFonts w:ascii="Courier New" w:eastAsia="Courier New" w:hAnsi="Courier New" w:cs="Courier New"/>
          <w:sz w:val="20"/>
          <w:szCs w:val="20"/>
        </w:rPr>
        <w:t>memcached</w:t>
      </w:r>
      <w:proofErr w:type="spellEnd"/>
      <w:r w:rsidRPr="63F5A5CF">
        <w:rPr>
          <w:rFonts w:ascii="Courier New" w:eastAsia="Courier New" w:hAnsi="Courier New" w:cs="Courier New"/>
          <w:sz w:val="20"/>
          <w:szCs w:val="20"/>
        </w:rPr>
        <w:t xml:space="preserve"> --version 7.0.2 -f helm/</w:t>
      </w:r>
      <w:proofErr w:type="spellStart"/>
      <w:r w:rsidRPr="63F5A5CF">
        <w:rPr>
          <w:rFonts w:ascii="Courier New" w:eastAsia="Courier New" w:hAnsi="Courier New" w:cs="Courier New"/>
          <w:sz w:val="20"/>
          <w:szCs w:val="20"/>
        </w:rPr>
        <w:t>memcached</w:t>
      </w:r>
      <w:proofErr w:type="spellEnd"/>
      <w:r w:rsidRPr="63F5A5CF">
        <w:rPr>
          <w:rFonts w:ascii="Courier New" w:eastAsia="Courier New" w:hAnsi="Courier New" w:cs="Courier New"/>
          <w:sz w:val="20"/>
          <w:szCs w:val="20"/>
        </w:rPr>
        <w:t>/</w:t>
      </w:r>
      <w:proofErr w:type="spellStart"/>
      <w:r w:rsidRPr="63F5A5CF">
        <w:rPr>
          <w:rFonts w:ascii="Courier New" w:eastAsia="Courier New" w:hAnsi="Courier New" w:cs="Courier New"/>
          <w:sz w:val="20"/>
          <w:szCs w:val="20"/>
        </w:rPr>
        <w:t>values.yml</w:t>
      </w:r>
      <w:proofErr w:type="spellEnd"/>
      <w:r w:rsidRPr="63F5A5CF">
        <w:t xml:space="preserve"> </w:t>
      </w:r>
    </w:p>
    <w:p w14:paraId="4AF52977" w14:textId="26B2D7C2" w:rsidR="7036080D" w:rsidRPr="006D4C2F" w:rsidRDefault="283C400C" w:rsidP="00E03149">
      <w:pPr>
        <w:pStyle w:val="Heading4"/>
      </w:pPr>
      <w:bookmarkStart w:id="133" w:name="_Toc704066880"/>
      <w:bookmarkStart w:id="134" w:name="_Toc182123736"/>
      <w:proofErr w:type="spellStart"/>
      <w:r>
        <w:t>ExternalDNS</w:t>
      </w:r>
      <w:proofErr w:type="spellEnd"/>
      <w:r>
        <w:t xml:space="preserve"> (scripts/external-</w:t>
      </w:r>
      <w:proofErr w:type="spellStart"/>
      <w:r>
        <w:t>dns</w:t>
      </w:r>
      <w:proofErr w:type="spellEnd"/>
      <w:r>
        <w:t>)</w:t>
      </w:r>
      <w:bookmarkEnd w:id="133"/>
      <w:bookmarkEnd w:id="134"/>
    </w:p>
    <w:p w14:paraId="66239E9A" w14:textId="268EC65E" w:rsidR="7036080D" w:rsidRDefault="7036080D" w:rsidP="0F64793F">
      <w:pPr>
        <w:spacing w:before="240" w:after="240"/>
        <w:rPr>
          <w:rFonts w:eastAsiaTheme="minorEastAsia"/>
        </w:rPr>
      </w:pPr>
      <w:r w:rsidRPr="0F64793F">
        <w:rPr>
          <w:rFonts w:eastAsiaTheme="minorEastAsia"/>
        </w:rPr>
        <w:t xml:space="preserve">Create a service </w:t>
      </w:r>
      <w:bookmarkStart w:id="135" w:name="_Int_GvXKQvbd"/>
      <w:r w:rsidRPr="0F64793F">
        <w:rPr>
          <w:rFonts w:eastAsiaTheme="minorEastAsia"/>
        </w:rPr>
        <w:t>principal</w:t>
      </w:r>
      <w:bookmarkEnd w:id="135"/>
      <w:r w:rsidRPr="0F64793F">
        <w:rPr>
          <w:rFonts w:eastAsiaTheme="minorEastAsia"/>
        </w:rPr>
        <w:t xml:space="preserve"> and assign the correct roles via the first script. Edit the </w:t>
      </w:r>
      <w:r w:rsidRPr="0F64793F">
        <w:rPr>
          <w:rFonts w:ascii="Courier New" w:eastAsia="Courier New" w:hAnsi="Courier New" w:cs="Courier New"/>
          <w:sz w:val="20"/>
          <w:szCs w:val="20"/>
        </w:rPr>
        <w:t>scripts/external-dns/01-create-sp-for-rbac.sh</w:t>
      </w:r>
      <w:r w:rsidRPr="0F64793F">
        <w:rPr>
          <w:rFonts w:eastAsiaTheme="minorEastAsia"/>
        </w:rPr>
        <w:t xml:space="preserve"> file with </w:t>
      </w:r>
      <w:r w:rsidR="14DD0AC8" w:rsidRPr="0F64793F">
        <w:rPr>
          <w:rFonts w:eastAsiaTheme="minorEastAsia"/>
        </w:rPr>
        <w:t>the desired values</w:t>
      </w:r>
      <w:r w:rsidRPr="0F64793F">
        <w:rPr>
          <w:rFonts w:eastAsiaTheme="minorEastAsia"/>
        </w:rPr>
        <w:t>:</w:t>
      </w:r>
    </w:p>
    <w:p w14:paraId="0D0FD2D2" w14:textId="2D21BFE3" w:rsidR="7036080D" w:rsidRDefault="7036080D">
      <w:r w:rsidRPr="63F5A5CF">
        <w:rPr>
          <w:rFonts w:ascii="Courier New" w:eastAsia="Courier New" w:hAnsi="Courier New" w:cs="Courier New"/>
          <w:sz w:val="20"/>
          <w:szCs w:val="20"/>
        </w:rPr>
        <w:t>SUBSCRIPTION_ID="YOUR_SUBSCRIPTION_ID"</w:t>
      </w:r>
    </w:p>
    <w:p w14:paraId="5085B76E" w14:textId="0DE89859" w:rsidR="7036080D" w:rsidRDefault="7036080D">
      <w:pPr>
        <w:rPr>
          <w:rFonts w:ascii="Courier New" w:eastAsia="Courier New" w:hAnsi="Courier New" w:cs="Courier New"/>
          <w:sz w:val="20"/>
          <w:szCs w:val="20"/>
        </w:rPr>
      </w:pPr>
      <w:r w:rsidRPr="63F5A5CF">
        <w:rPr>
          <w:rFonts w:ascii="Courier New" w:eastAsia="Courier New" w:hAnsi="Courier New" w:cs="Courier New"/>
          <w:sz w:val="20"/>
          <w:szCs w:val="20"/>
        </w:rPr>
        <w:t>EXTERNALDNS_NEW_SP_NAME="</w:t>
      </w:r>
      <w:r w:rsidR="03B00933" w:rsidRPr="1EAF4B89">
        <w:rPr>
          <w:rFonts w:ascii="Courier New" w:eastAsia="Courier New" w:hAnsi="Courier New" w:cs="Courier New"/>
          <w:sz w:val="20"/>
          <w:szCs w:val="20"/>
        </w:rPr>
        <w:t>OV</w:t>
      </w:r>
      <w:r w:rsidR="2CAF83B4" w:rsidRPr="1EAF4B89">
        <w:rPr>
          <w:rFonts w:ascii="Courier New" w:eastAsia="Courier New" w:hAnsi="Courier New" w:cs="Courier New"/>
          <w:sz w:val="20"/>
          <w:szCs w:val="20"/>
        </w:rPr>
        <w:t>KitStreaming</w:t>
      </w:r>
      <w:r w:rsidRPr="1EAF4B89">
        <w:rPr>
          <w:rFonts w:ascii="Courier New" w:eastAsia="Courier New" w:hAnsi="Courier New" w:cs="Courier New"/>
          <w:sz w:val="20"/>
          <w:szCs w:val="20"/>
        </w:rPr>
        <w:t>ExternalDnsServicePrincipal</w:t>
      </w:r>
      <w:r w:rsidRPr="63F5A5CF">
        <w:rPr>
          <w:rFonts w:ascii="Courier New" w:eastAsia="Courier New" w:hAnsi="Courier New" w:cs="Courier New"/>
          <w:sz w:val="20"/>
          <w:szCs w:val="20"/>
        </w:rPr>
        <w:t>" # name of the service principal (This should be unique)</w:t>
      </w:r>
    </w:p>
    <w:p w14:paraId="32A3D6E7" w14:textId="36DC2EAB" w:rsidR="7036080D" w:rsidRDefault="7036080D">
      <w:pPr>
        <w:rPr>
          <w:rFonts w:ascii="Courier New" w:eastAsia="Courier New" w:hAnsi="Courier New" w:cs="Courier New"/>
          <w:sz w:val="20"/>
          <w:szCs w:val="20"/>
        </w:rPr>
      </w:pPr>
      <w:r w:rsidRPr="63F5A5CF">
        <w:rPr>
          <w:rFonts w:ascii="Courier New" w:eastAsia="Courier New" w:hAnsi="Courier New" w:cs="Courier New"/>
          <w:sz w:val="20"/>
          <w:szCs w:val="20"/>
        </w:rPr>
        <w:t>AZURE_DNS_ZONE_RESOURCE_GROUP="</w:t>
      </w:r>
      <w:proofErr w:type="spellStart"/>
      <w:r w:rsidR="17721377" w:rsidRPr="5E3705B3">
        <w:rPr>
          <w:rFonts w:ascii="Courier New" w:eastAsia="Courier New" w:hAnsi="Courier New" w:cs="Courier New"/>
          <w:sz w:val="20"/>
          <w:szCs w:val="20"/>
        </w:rPr>
        <w:t>rg_</w:t>
      </w:r>
      <w:r w:rsidRPr="63F5A5CF">
        <w:rPr>
          <w:rFonts w:ascii="Courier New" w:eastAsia="Courier New" w:hAnsi="Courier New" w:cs="Courier New"/>
          <w:sz w:val="20"/>
          <w:szCs w:val="20"/>
        </w:rPr>
        <w:t>contoso_</w:t>
      </w:r>
      <w:r w:rsidR="17721377" w:rsidRPr="5E3705B3">
        <w:rPr>
          <w:rFonts w:ascii="Courier New" w:eastAsia="Courier New" w:hAnsi="Courier New" w:cs="Courier New"/>
          <w:sz w:val="20"/>
          <w:szCs w:val="20"/>
        </w:rPr>
        <w:t>omniverse</w:t>
      </w:r>
      <w:proofErr w:type="spellEnd"/>
      <w:r w:rsidRPr="63F5A5CF">
        <w:rPr>
          <w:rFonts w:ascii="Courier New" w:eastAsia="Courier New" w:hAnsi="Courier New" w:cs="Courier New"/>
          <w:sz w:val="20"/>
          <w:szCs w:val="20"/>
        </w:rPr>
        <w:t xml:space="preserve"> # name of resource group where </w:t>
      </w:r>
      <w:proofErr w:type="spellStart"/>
      <w:r w:rsidRPr="63F5A5CF">
        <w:rPr>
          <w:rFonts w:ascii="Courier New" w:eastAsia="Courier New" w:hAnsi="Courier New" w:cs="Courier New"/>
          <w:sz w:val="20"/>
          <w:szCs w:val="20"/>
        </w:rPr>
        <w:t>dns</w:t>
      </w:r>
      <w:proofErr w:type="spellEnd"/>
      <w:r w:rsidRPr="63F5A5CF">
        <w:rPr>
          <w:rFonts w:ascii="Courier New" w:eastAsia="Courier New" w:hAnsi="Courier New" w:cs="Courier New"/>
          <w:sz w:val="20"/>
          <w:szCs w:val="20"/>
        </w:rPr>
        <w:t xml:space="preserve"> zone is </w:t>
      </w:r>
      <w:r w:rsidRPr="6967B379">
        <w:rPr>
          <w:rFonts w:ascii="Courier New" w:eastAsia="Courier New" w:hAnsi="Courier New" w:cs="Courier New"/>
          <w:sz w:val="20"/>
          <w:szCs w:val="20"/>
        </w:rPr>
        <w:t>hosted</w:t>
      </w:r>
    </w:p>
    <w:p w14:paraId="27AA9AEC" w14:textId="1D54A78B" w:rsidR="7036080D" w:rsidRDefault="3872EB98">
      <w:r w:rsidRPr="6DCEFA78">
        <w:rPr>
          <w:rFonts w:ascii="Courier New" w:eastAsia="Courier New" w:hAnsi="Courier New" w:cs="Courier New"/>
          <w:sz w:val="20"/>
          <w:szCs w:val="20"/>
        </w:rPr>
        <w:t>AZURE_DNS_ZONE="</w:t>
      </w:r>
      <w:r w:rsidR="525F029B" w:rsidRPr="6DCEFA78">
        <w:rPr>
          <w:rFonts w:ascii="Courier New" w:eastAsia="Courier New" w:hAnsi="Courier New" w:cs="Courier New"/>
          <w:sz w:val="20"/>
          <w:szCs w:val="20"/>
        </w:rPr>
        <w:t>kitstreaming.iai-</w:t>
      </w:r>
      <w:r w:rsidRPr="6DCEFA78">
        <w:rPr>
          <w:rFonts w:ascii="Courier New" w:eastAsia="Courier New" w:hAnsi="Courier New" w:cs="Courier New"/>
          <w:sz w:val="20"/>
          <w:szCs w:val="20"/>
        </w:rPr>
        <w:t>contoso.</w:t>
      </w:r>
      <w:r w:rsidR="525F029B" w:rsidRPr="6DCEFA78">
        <w:rPr>
          <w:rFonts w:ascii="Courier New" w:eastAsia="Courier New" w:hAnsi="Courier New" w:cs="Courier New"/>
          <w:sz w:val="20"/>
          <w:szCs w:val="20"/>
        </w:rPr>
        <w:t>com</w:t>
      </w:r>
      <w:r w:rsidRPr="6DCEFA78">
        <w:rPr>
          <w:rFonts w:ascii="Courier New" w:eastAsia="Courier New" w:hAnsi="Courier New" w:cs="Courier New"/>
          <w:sz w:val="20"/>
          <w:szCs w:val="20"/>
        </w:rPr>
        <w:t xml:space="preserve">" # DNS zone name </w:t>
      </w:r>
      <w:commentRangeStart w:id="136"/>
      <w:r w:rsidRPr="6DCEFA78">
        <w:rPr>
          <w:rFonts w:ascii="Courier New" w:eastAsia="Courier New" w:hAnsi="Courier New" w:cs="Courier New"/>
          <w:sz w:val="20"/>
          <w:szCs w:val="20"/>
        </w:rPr>
        <w:t>like</w:t>
      </w:r>
      <w:commentRangeEnd w:id="136"/>
      <w:r w:rsidR="7036080D">
        <w:rPr>
          <w:rStyle w:val="CommentReference"/>
        </w:rPr>
        <w:commentReference w:id="136"/>
      </w:r>
      <w:r w:rsidRPr="6DCEFA78">
        <w:rPr>
          <w:rFonts w:ascii="Courier New" w:eastAsia="Courier New" w:hAnsi="Courier New" w:cs="Courier New"/>
          <w:sz w:val="20"/>
          <w:szCs w:val="20"/>
        </w:rPr>
        <w:t xml:space="preserve"> example.com or sub.example.com</w:t>
      </w:r>
      <w:r>
        <w:t xml:space="preserve"> </w:t>
      </w:r>
    </w:p>
    <w:p w14:paraId="0C8A90A6" w14:textId="6B467370" w:rsidR="7036080D" w:rsidRDefault="7036080D" w:rsidP="4E56A567">
      <w:pPr>
        <w:spacing w:before="240" w:after="240"/>
      </w:pPr>
      <w:r w:rsidRPr="3CD45B4F">
        <w:rPr>
          <w:rFonts w:eastAsiaTheme="minorEastAsia"/>
        </w:rPr>
        <w:t>Execute</w:t>
      </w:r>
      <w:r w:rsidRPr="63F5A5CF">
        <w:rPr>
          <w:rFonts w:ascii="Courier New" w:eastAsia="Courier New" w:hAnsi="Courier New" w:cs="Courier New"/>
          <w:sz w:val="20"/>
          <w:szCs w:val="20"/>
        </w:rPr>
        <w:t>./scripts/external-</w:t>
      </w:r>
      <w:proofErr w:type="spellStart"/>
      <w:r w:rsidRPr="63F5A5CF">
        <w:rPr>
          <w:rFonts w:ascii="Courier New" w:eastAsia="Courier New" w:hAnsi="Courier New" w:cs="Courier New"/>
          <w:sz w:val="20"/>
          <w:szCs w:val="20"/>
        </w:rPr>
        <w:t>dns</w:t>
      </w:r>
      <w:proofErr w:type="spellEnd"/>
      <w:r w:rsidRPr="63F5A5CF">
        <w:rPr>
          <w:rFonts w:ascii="Courier New" w:eastAsia="Courier New" w:hAnsi="Courier New" w:cs="Courier New"/>
          <w:sz w:val="20"/>
          <w:szCs w:val="20"/>
        </w:rPr>
        <w:t>/01-create-sp-for-rbac.sh</w:t>
      </w:r>
      <w:r w:rsidR="144963AB" w:rsidRPr="4E56A567">
        <w:t>.</w:t>
      </w:r>
    </w:p>
    <w:p w14:paraId="2DABC4C2" w14:textId="43B23D6D" w:rsidR="7036080D" w:rsidRDefault="7036080D" w:rsidP="64B0C15A">
      <w:pPr>
        <w:spacing w:before="240" w:after="240"/>
        <w:rPr>
          <w:rFonts w:eastAsiaTheme="minorEastAsia"/>
        </w:rPr>
      </w:pPr>
      <w:r w:rsidRPr="256BDC27">
        <w:rPr>
          <w:rFonts w:eastAsiaTheme="minorEastAsia"/>
        </w:rPr>
        <w:t>Example output:</w:t>
      </w:r>
    </w:p>
    <w:p w14:paraId="403D7181" w14:textId="42334508" w:rsidR="7036080D" w:rsidRDefault="7036080D" w:rsidP="34540535">
      <w:pPr>
        <w:rPr>
          <w:rFonts w:ascii="Courier New" w:eastAsia="Courier New" w:hAnsi="Courier New" w:cs="Courier New"/>
          <w:sz w:val="20"/>
          <w:szCs w:val="20"/>
        </w:rPr>
      </w:pPr>
      <w:proofErr w:type="spellStart"/>
      <w:r w:rsidRPr="34540535">
        <w:rPr>
          <w:rFonts w:ascii="Courier New" w:eastAsia="Courier New" w:hAnsi="Courier New" w:cs="Courier New"/>
          <w:sz w:val="20"/>
          <w:szCs w:val="20"/>
        </w:rPr>
        <w:t>user@contoso</w:t>
      </w:r>
      <w:proofErr w:type="spellEnd"/>
      <w:r w:rsidRPr="34540535">
        <w:rPr>
          <w:rFonts w:ascii="Courier New" w:eastAsia="Courier New" w:hAnsi="Courier New" w:cs="Courier New"/>
          <w:sz w:val="20"/>
          <w:szCs w:val="20"/>
        </w:rPr>
        <w:t xml:space="preserve"> </w:t>
      </w:r>
      <w:proofErr w:type="spellStart"/>
      <w:r w:rsidR="394DA94C" w:rsidRPr="540C1AF0">
        <w:rPr>
          <w:rFonts w:ascii="Courier New" w:eastAsia="Courier New" w:hAnsi="Courier New" w:cs="Courier New"/>
          <w:sz w:val="20"/>
          <w:szCs w:val="20"/>
        </w:rPr>
        <w:t>ov</w:t>
      </w:r>
      <w:proofErr w:type="spellEnd"/>
      <w:r w:rsidR="394DA94C" w:rsidRPr="540C1AF0">
        <w:rPr>
          <w:rFonts w:ascii="Courier New" w:eastAsia="Courier New" w:hAnsi="Courier New" w:cs="Courier New"/>
          <w:sz w:val="20"/>
          <w:szCs w:val="20"/>
        </w:rPr>
        <w:t>-</w:t>
      </w:r>
      <w:proofErr w:type="spellStart"/>
      <w:r w:rsidR="394DA94C" w:rsidRPr="540C1AF0">
        <w:rPr>
          <w:rFonts w:ascii="Courier New" w:eastAsia="Courier New" w:hAnsi="Courier New" w:cs="Courier New"/>
          <w:sz w:val="20"/>
          <w:szCs w:val="20"/>
        </w:rPr>
        <w:t>kitapp</w:t>
      </w:r>
      <w:r w:rsidRPr="540C1AF0">
        <w:rPr>
          <w:rFonts w:ascii="Courier New" w:eastAsia="Courier New" w:hAnsi="Courier New" w:cs="Courier New"/>
          <w:sz w:val="20"/>
          <w:szCs w:val="20"/>
        </w:rPr>
        <w:t>streaming</w:t>
      </w:r>
      <w:commentRangeStart w:id="137"/>
      <w:proofErr w:type="spellEnd"/>
      <w:r w:rsidRPr="34540535">
        <w:rPr>
          <w:rFonts w:ascii="Courier New" w:eastAsia="Courier New" w:hAnsi="Courier New" w:cs="Courier New"/>
          <w:sz w:val="20"/>
          <w:szCs w:val="20"/>
        </w:rPr>
        <w:t>-exampl</w:t>
      </w:r>
      <w:commentRangeEnd w:id="137"/>
      <w:r>
        <w:rPr>
          <w:rStyle w:val="CommentReference"/>
        </w:rPr>
        <w:commentReference w:id="137"/>
      </w:r>
      <w:r w:rsidRPr="34540535">
        <w:rPr>
          <w:rFonts w:ascii="Courier New" w:eastAsia="Courier New" w:hAnsi="Courier New" w:cs="Courier New"/>
          <w:sz w:val="20"/>
          <w:szCs w:val="20"/>
        </w:rPr>
        <w:t>e % ./scripts/external-dns/01-create-sp-for-rbac.sh</w:t>
      </w:r>
    </w:p>
    <w:p w14:paraId="602AB5CA" w14:textId="39FDF150" w:rsidR="7036080D" w:rsidRDefault="7036080D">
      <w:r w:rsidRPr="0033989D">
        <w:rPr>
          <w:rFonts w:ascii="Courier New" w:eastAsia="Courier New" w:hAnsi="Courier New" w:cs="Courier New"/>
          <w:sz w:val="20"/>
          <w:szCs w:val="20"/>
        </w:rPr>
        <w:t>WARNING</w:t>
      </w:r>
      <w:r w:rsidRPr="63F5A5CF">
        <w:rPr>
          <w:rFonts w:ascii="Courier New" w:eastAsia="Courier New" w:hAnsi="Courier New" w:cs="Courier New"/>
          <w:sz w:val="20"/>
          <w:szCs w:val="20"/>
        </w:rPr>
        <w:t xml:space="preserve">: The output includes credentials that you must protect. Be sure that you do not include these credentials in your code or check the credentials into your source control. For more information, see </w:t>
      </w:r>
      <w:hyperlink r:id="rId88">
        <w:r w:rsidRPr="5B6CA5F1">
          <w:rPr>
            <w:rStyle w:val="Hyperlink"/>
            <w:rFonts w:ascii="Courier New" w:eastAsia="Courier New" w:hAnsi="Courier New" w:cs="Courier New"/>
            <w:sz w:val="20"/>
            <w:szCs w:val="20"/>
          </w:rPr>
          <w:t>https://aka.ms/azadsp-cli</w:t>
        </w:r>
        <w:r w:rsidR="71CDD5D3" w:rsidRPr="5B6CA5F1">
          <w:rPr>
            <w:rStyle w:val="Hyperlink"/>
            <w:rFonts w:ascii="Courier New" w:eastAsia="Courier New" w:hAnsi="Courier New" w:cs="Courier New"/>
            <w:sz w:val="20"/>
            <w:szCs w:val="20"/>
          </w:rPr>
          <w:t xml:space="preserve"> </w:t>
        </w:r>
        <w:r w:rsidRPr="5B6CA5F1">
          <w:rPr>
            <w:rStyle w:val="Hyperlink"/>
            <w:rFonts w:ascii="Courier New" w:eastAsia="Courier New" w:hAnsi="Courier New" w:cs="Courier New"/>
            <w:sz w:val="20"/>
            <w:szCs w:val="20"/>
          </w:rPr>
          <w:t>Client</w:t>
        </w:r>
      </w:hyperlink>
      <w:r w:rsidRPr="63F5A5CF">
        <w:rPr>
          <w:rFonts w:ascii="Courier New" w:eastAsia="Courier New" w:hAnsi="Courier New" w:cs="Courier New"/>
          <w:sz w:val="20"/>
          <w:szCs w:val="20"/>
        </w:rPr>
        <w:t xml:space="preserve"> ID: &lt;CLIENT ID HERE&gt;Client secret: &lt;CLIENT SECRET HERE</w:t>
      </w:r>
      <w:r w:rsidRPr="0B71BDB1">
        <w:rPr>
          <w:rFonts w:ascii="Courier New" w:eastAsia="Courier New" w:hAnsi="Courier New" w:cs="Courier New"/>
          <w:sz w:val="20"/>
          <w:szCs w:val="20"/>
        </w:rPr>
        <w:t>&gt;</w:t>
      </w:r>
    </w:p>
    <w:p w14:paraId="5C4F6848" w14:textId="3D64CE93" w:rsidR="7036080D" w:rsidRDefault="7036080D" w:rsidP="31F57D99">
      <w:r w:rsidRPr="31F57D99">
        <w:rPr>
          <w:rFonts w:ascii="Courier New" w:eastAsia="Courier New" w:hAnsi="Courier New" w:cs="Courier New"/>
          <w:sz w:val="20"/>
          <w:szCs w:val="20"/>
        </w:rPr>
        <w:t>...</w:t>
      </w:r>
    </w:p>
    <w:p w14:paraId="3FCF34AF" w14:textId="305661F4" w:rsidR="7036080D" w:rsidRDefault="7036080D" w:rsidP="31F57D99">
      <w:r w:rsidRPr="31F57D99">
        <w:rPr>
          <w:rFonts w:ascii="Courier New" w:eastAsia="Courier New" w:hAnsi="Courier New" w:cs="Courier New"/>
          <w:sz w:val="20"/>
          <w:szCs w:val="20"/>
        </w:rPr>
        <w:t>...</w:t>
      </w:r>
    </w:p>
    <w:p w14:paraId="40F4E454" w14:textId="76214EE3" w:rsidR="7036080D" w:rsidRDefault="7036080D">
      <w:r w:rsidRPr="63F5A5CF">
        <w:rPr>
          <w:rFonts w:ascii="Courier New" w:eastAsia="Courier New" w:hAnsi="Courier New" w:cs="Courier New"/>
          <w:sz w:val="20"/>
          <w:szCs w:val="20"/>
        </w:rPr>
        <w:t xml:space="preserve">Copy </w:t>
      </w:r>
      <w:proofErr w:type="spellStart"/>
      <w:r w:rsidRPr="63F5A5CF">
        <w:rPr>
          <w:rFonts w:ascii="Courier New" w:eastAsia="Courier New" w:hAnsi="Courier New" w:cs="Courier New"/>
          <w:sz w:val="20"/>
          <w:szCs w:val="20"/>
        </w:rPr>
        <w:t>azure.json.template</w:t>
      </w:r>
      <w:proofErr w:type="spellEnd"/>
      <w:r w:rsidRPr="63F5A5CF">
        <w:rPr>
          <w:rFonts w:ascii="Courier New" w:eastAsia="Courier New" w:hAnsi="Courier New" w:cs="Courier New"/>
          <w:sz w:val="20"/>
          <w:szCs w:val="20"/>
        </w:rPr>
        <w:t xml:space="preserve"> to </w:t>
      </w:r>
      <w:proofErr w:type="spellStart"/>
      <w:r w:rsidRPr="63F5A5CF">
        <w:rPr>
          <w:rFonts w:ascii="Courier New" w:eastAsia="Courier New" w:hAnsi="Courier New" w:cs="Courier New"/>
          <w:sz w:val="20"/>
          <w:szCs w:val="20"/>
        </w:rPr>
        <w:t>azure.json</w:t>
      </w:r>
      <w:proofErr w:type="spellEnd"/>
      <w:r w:rsidRPr="63F5A5CF">
        <w:rPr>
          <w:rFonts w:ascii="Courier New" w:eastAsia="Courier New" w:hAnsi="Courier New" w:cs="Courier New"/>
          <w:sz w:val="20"/>
          <w:szCs w:val="20"/>
        </w:rPr>
        <w:t xml:space="preserve"> and add the above client ID, secret, resource group and subscription ID</w:t>
      </w:r>
      <w:r w:rsidRPr="63F5A5CF">
        <w:t xml:space="preserve"> </w:t>
      </w:r>
    </w:p>
    <w:p w14:paraId="4C5690ED" w14:textId="56C2EEC2" w:rsidR="7036080D" w:rsidRDefault="7036080D" w:rsidP="63F5A5CF">
      <w:pPr>
        <w:spacing w:before="240" w:after="240"/>
        <w:rPr>
          <w:rFonts w:eastAsiaTheme="minorEastAsia"/>
        </w:rPr>
      </w:pPr>
      <w:r w:rsidRPr="1BBCCE88">
        <w:rPr>
          <w:rFonts w:eastAsiaTheme="minorEastAsia"/>
        </w:rPr>
        <w:t xml:space="preserve">Create </w:t>
      </w:r>
      <w:proofErr w:type="spellStart"/>
      <w:r w:rsidRPr="256BDC27">
        <w:rPr>
          <w:rFonts w:ascii="Courier New" w:eastAsia="Courier New" w:hAnsi="Courier New" w:cs="Courier New"/>
          <w:sz w:val="20"/>
          <w:szCs w:val="20"/>
        </w:rPr>
        <w:t>azure.json</w:t>
      </w:r>
      <w:proofErr w:type="spellEnd"/>
      <w:r w:rsidRPr="1BBCCE88">
        <w:rPr>
          <w:rFonts w:eastAsiaTheme="minorEastAsia"/>
        </w:rPr>
        <w:t xml:space="preserve"> file with new credentials:</w:t>
      </w:r>
    </w:p>
    <w:p w14:paraId="2A0133C9" w14:textId="36CB61D2" w:rsidR="7036080D" w:rsidRDefault="7036080D">
      <w:r w:rsidRPr="63F5A5CF">
        <w:rPr>
          <w:rFonts w:ascii="Courier New" w:eastAsia="Courier New" w:hAnsi="Courier New" w:cs="Courier New"/>
          <w:sz w:val="20"/>
          <w:szCs w:val="20"/>
        </w:rPr>
        <w:t xml:space="preserve"> {   </w:t>
      </w:r>
    </w:p>
    <w:p w14:paraId="64BF6A05" w14:textId="39C3D617" w:rsidR="7036080D" w:rsidRDefault="7036080D" w:rsidP="505402EB">
      <w:pPr>
        <w:ind w:firstLine="720"/>
      </w:pPr>
      <w:r w:rsidRPr="63F5A5CF">
        <w:rPr>
          <w:rFonts w:ascii="Courier New" w:eastAsia="Courier New" w:hAnsi="Courier New" w:cs="Courier New"/>
          <w:sz w:val="20"/>
          <w:szCs w:val="20"/>
        </w:rPr>
        <w:t>"</w:t>
      </w:r>
      <w:proofErr w:type="spellStart"/>
      <w:r w:rsidRPr="63F5A5CF">
        <w:rPr>
          <w:rFonts w:ascii="Courier New" w:eastAsia="Courier New" w:hAnsi="Courier New" w:cs="Courier New"/>
          <w:sz w:val="20"/>
          <w:szCs w:val="20"/>
        </w:rPr>
        <w:t>tenantId</w:t>
      </w:r>
      <w:proofErr w:type="spellEnd"/>
      <w:r w:rsidRPr="63F5A5CF">
        <w:rPr>
          <w:rFonts w:ascii="Courier New" w:eastAsia="Courier New" w:hAnsi="Courier New" w:cs="Courier New"/>
          <w:sz w:val="20"/>
          <w:szCs w:val="20"/>
        </w:rPr>
        <w:t>": "&lt;Your-</w:t>
      </w:r>
      <w:proofErr w:type="spellStart"/>
      <w:r w:rsidRPr="63F5A5CF">
        <w:rPr>
          <w:rFonts w:ascii="Courier New" w:eastAsia="Courier New" w:hAnsi="Courier New" w:cs="Courier New"/>
          <w:sz w:val="20"/>
          <w:szCs w:val="20"/>
        </w:rPr>
        <w:t>tentent</w:t>
      </w:r>
      <w:proofErr w:type="spellEnd"/>
      <w:r w:rsidRPr="63F5A5CF">
        <w:rPr>
          <w:rFonts w:ascii="Courier New" w:eastAsia="Courier New" w:hAnsi="Courier New" w:cs="Courier New"/>
          <w:sz w:val="20"/>
          <w:szCs w:val="20"/>
        </w:rPr>
        <w:t>-ID&gt;",</w:t>
      </w:r>
    </w:p>
    <w:p w14:paraId="3E7FF622" w14:textId="2340D400" w:rsidR="7036080D" w:rsidRDefault="7036080D" w:rsidP="505402EB">
      <w:pPr>
        <w:ind w:firstLine="720"/>
      </w:pPr>
      <w:r w:rsidRPr="63F5A5CF">
        <w:rPr>
          <w:rFonts w:ascii="Courier New" w:eastAsia="Courier New" w:hAnsi="Courier New" w:cs="Courier New"/>
          <w:sz w:val="20"/>
          <w:szCs w:val="20"/>
        </w:rPr>
        <w:t>"</w:t>
      </w:r>
      <w:proofErr w:type="spellStart"/>
      <w:r w:rsidRPr="63F5A5CF">
        <w:rPr>
          <w:rFonts w:ascii="Courier New" w:eastAsia="Courier New" w:hAnsi="Courier New" w:cs="Courier New"/>
          <w:sz w:val="20"/>
          <w:szCs w:val="20"/>
        </w:rPr>
        <w:t>subscriptionId</w:t>
      </w:r>
      <w:proofErr w:type="spellEnd"/>
      <w:r w:rsidRPr="63F5A5CF">
        <w:rPr>
          <w:rFonts w:ascii="Courier New" w:eastAsia="Courier New" w:hAnsi="Courier New" w:cs="Courier New"/>
          <w:sz w:val="20"/>
          <w:szCs w:val="20"/>
        </w:rPr>
        <w:t>": "&lt;your-subscription-id&gt;",</w:t>
      </w:r>
    </w:p>
    <w:p w14:paraId="7B4F46F6" w14:textId="0595BC14" w:rsidR="7036080D" w:rsidRDefault="7036080D" w:rsidP="5E3ECF47">
      <w:pPr>
        <w:ind w:firstLine="720"/>
      </w:pPr>
      <w:r w:rsidRPr="63F5A5CF">
        <w:rPr>
          <w:rFonts w:ascii="Courier New" w:eastAsia="Courier New" w:hAnsi="Courier New" w:cs="Courier New"/>
          <w:sz w:val="20"/>
          <w:szCs w:val="20"/>
        </w:rPr>
        <w:t>"</w:t>
      </w:r>
      <w:proofErr w:type="spellStart"/>
      <w:r w:rsidRPr="63F5A5CF">
        <w:rPr>
          <w:rFonts w:ascii="Courier New" w:eastAsia="Courier New" w:hAnsi="Courier New" w:cs="Courier New"/>
          <w:sz w:val="20"/>
          <w:szCs w:val="20"/>
        </w:rPr>
        <w:t>resourceGroup</w:t>
      </w:r>
      <w:proofErr w:type="spellEnd"/>
      <w:r w:rsidRPr="63F5A5CF">
        <w:rPr>
          <w:rFonts w:ascii="Courier New" w:eastAsia="Courier New" w:hAnsi="Courier New" w:cs="Courier New"/>
          <w:sz w:val="20"/>
          <w:szCs w:val="20"/>
        </w:rPr>
        <w:t>": "&lt;</w:t>
      </w:r>
      <w:proofErr w:type="spellStart"/>
      <w:r w:rsidRPr="63F5A5CF">
        <w:rPr>
          <w:rFonts w:ascii="Courier New" w:eastAsia="Courier New" w:hAnsi="Courier New" w:cs="Courier New"/>
          <w:sz w:val="20"/>
          <w:szCs w:val="20"/>
        </w:rPr>
        <w:t>dns</w:t>
      </w:r>
      <w:proofErr w:type="spellEnd"/>
      <w:r w:rsidRPr="63F5A5CF">
        <w:rPr>
          <w:rFonts w:ascii="Courier New" w:eastAsia="Courier New" w:hAnsi="Courier New" w:cs="Courier New"/>
          <w:sz w:val="20"/>
          <w:szCs w:val="20"/>
        </w:rPr>
        <w:t>-zone-</w:t>
      </w:r>
      <w:proofErr w:type="spellStart"/>
      <w:r w:rsidRPr="63F5A5CF">
        <w:rPr>
          <w:rFonts w:ascii="Courier New" w:eastAsia="Courier New" w:hAnsi="Courier New" w:cs="Courier New"/>
          <w:sz w:val="20"/>
          <w:szCs w:val="20"/>
        </w:rPr>
        <w:t>rg</w:t>
      </w:r>
      <w:proofErr w:type="spellEnd"/>
      <w:r w:rsidRPr="5E3ECF47">
        <w:rPr>
          <w:rFonts w:ascii="Courier New" w:eastAsia="Courier New" w:hAnsi="Courier New" w:cs="Courier New"/>
          <w:sz w:val="20"/>
          <w:szCs w:val="20"/>
        </w:rPr>
        <w:t>&gt;",</w:t>
      </w:r>
    </w:p>
    <w:p w14:paraId="1CF0E853" w14:textId="299D65C6" w:rsidR="7036080D" w:rsidRDefault="7036080D" w:rsidP="5E3ECF47">
      <w:pPr>
        <w:ind w:firstLine="720"/>
      </w:pPr>
      <w:r w:rsidRPr="5E3ECF47">
        <w:rPr>
          <w:rFonts w:ascii="Courier New" w:eastAsia="Courier New" w:hAnsi="Courier New" w:cs="Courier New"/>
          <w:sz w:val="20"/>
          <w:szCs w:val="20"/>
        </w:rPr>
        <w:t>"</w:t>
      </w:r>
      <w:proofErr w:type="spellStart"/>
      <w:r w:rsidRPr="63F5A5CF">
        <w:rPr>
          <w:rFonts w:ascii="Courier New" w:eastAsia="Courier New" w:hAnsi="Courier New" w:cs="Courier New"/>
          <w:sz w:val="20"/>
          <w:szCs w:val="20"/>
        </w:rPr>
        <w:t>aadClientId</w:t>
      </w:r>
      <w:proofErr w:type="spellEnd"/>
      <w:r w:rsidRPr="63F5A5CF">
        <w:rPr>
          <w:rFonts w:ascii="Courier New" w:eastAsia="Courier New" w:hAnsi="Courier New" w:cs="Courier New"/>
          <w:sz w:val="20"/>
          <w:szCs w:val="20"/>
        </w:rPr>
        <w:t>": "&lt;client-id&gt;",</w:t>
      </w:r>
    </w:p>
    <w:p w14:paraId="0F05547C" w14:textId="1C9C9C24" w:rsidR="7036080D" w:rsidRDefault="7036080D" w:rsidP="50700196">
      <w:pPr>
        <w:ind w:firstLine="720"/>
      </w:pPr>
      <w:r w:rsidRPr="63F5A5CF">
        <w:rPr>
          <w:rFonts w:ascii="Courier New" w:eastAsia="Courier New" w:hAnsi="Courier New" w:cs="Courier New"/>
          <w:sz w:val="20"/>
          <w:szCs w:val="20"/>
        </w:rPr>
        <w:t>"</w:t>
      </w:r>
      <w:proofErr w:type="spellStart"/>
      <w:r w:rsidRPr="63F5A5CF">
        <w:rPr>
          <w:rFonts w:ascii="Courier New" w:eastAsia="Courier New" w:hAnsi="Courier New" w:cs="Courier New"/>
          <w:sz w:val="20"/>
          <w:szCs w:val="20"/>
        </w:rPr>
        <w:t>aadClientSecret</w:t>
      </w:r>
      <w:proofErr w:type="spellEnd"/>
      <w:r w:rsidRPr="63F5A5CF">
        <w:rPr>
          <w:rFonts w:ascii="Courier New" w:eastAsia="Courier New" w:hAnsi="Courier New" w:cs="Courier New"/>
          <w:sz w:val="20"/>
          <w:szCs w:val="20"/>
        </w:rPr>
        <w:t>": "&lt;client-secret</w:t>
      </w:r>
      <w:r w:rsidRPr="50700196">
        <w:rPr>
          <w:rFonts w:ascii="Courier New" w:eastAsia="Courier New" w:hAnsi="Courier New" w:cs="Courier New"/>
          <w:sz w:val="20"/>
          <w:szCs w:val="20"/>
        </w:rPr>
        <w:t>&gt;</w:t>
      </w:r>
      <w:r w:rsidR="2D680682" w:rsidRPr="50700196">
        <w:rPr>
          <w:rFonts w:ascii="Courier New" w:eastAsia="Courier New" w:hAnsi="Courier New" w:cs="Courier New"/>
          <w:sz w:val="20"/>
          <w:szCs w:val="20"/>
        </w:rPr>
        <w:t>"</w:t>
      </w:r>
    </w:p>
    <w:p w14:paraId="343AF441" w14:textId="02742A3E" w:rsidR="7036080D" w:rsidRDefault="7036080D" w:rsidP="50700196">
      <w:r w:rsidRPr="50700196">
        <w:rPr>
          <w:rFonts w:ascii="Courier New" w:eastAsia="Courier New" w:hAnsi="Courier New" w:cs="Courier New"/>
          <w:sz w:val="20"/>
          <w:szCs w:val="20"/>
        </w:rPr>
        <w:t>}</w:t>
      </w:r>
      <w:r w:rsidRPr="63F5A5CF">
        <w:t xml:space="preserve"> </w:t>
      </w:r>
    </w:p>
    <w:p w14:paraId="6180B5BC" w14:textId="6F553895" w:rsidR="7036080D" w:rsidRDefault="3535EABF" w:rsidP="63F5A5CF">
      <w:pPr>
        <w:spacing w:before="240" w:after="240"/>
        <w:rPr>
          <w:rFonts w:eastAsiaTheme="minorEastAsia"/>
        </w:rPr>
      </w:pPr>
      <w:r w:rsidRPr="1BBCCE88">
        <w:rPr>
          <w:rFonts w:eastAsiaTheme="minorEastAsia"/>
        </w:rPr>
        <w:t>Execute the following:</w:t>
      </w:r>
    </w:p>
    <w:p w14:paraId="5D55FCA7" w14:textId="78ACB1FE" w:rsidR="7036080D" w:rsidRDefault="7036080D">
      <w:proofErr w:type="spellStart"/>
      <w:r w:rsidRPr="63F5A5CF">
        <w:rPr>
          <w:rFonts w:ascii="Courier New" w:eastAsia="Courier New" w:hAnsi="Courier New" w:cs="Courier New"/>
          <w:sz w:val="20"/>
          <w:szCs w:val="20"/>
        </w:rPr>
        <w:t>kubectl</w:t>
      </w:r>
      <w:proofErr w:type="spellEnd"/>
      <w:r w:rsidRPr="63F5A5CF">
        <w:rPr>
          <w:rFonts w:ascii="Courier New" w:eastAsia="Courier New" w:hAnsi="Courier New" w:cs="Courier New"/>
          <w:sz w:val="20"/>
          <w:szCs w:val="20"/>
        </w:rPr>
        <w:t xml:space="preserve"> create secret generic azure-config-file --namespace "default" --from-file ./scripts/external-</w:t>
      </w:r>
      <w:proofErr w:type="spellStart"/>
      <w:r w:rsidRPr="63F5A5CF">
        <w:rPr>
          <w:rFonts w:ascii="Courier New" w:eastAsia="Courier New" w:hAnsi="Courier New" w:cs="Courier New"/>
          <w:sz w:val="20"/>
          <w:szCs w:val="20"/>
        </w:rPr>
        <w:t>dns</w:t>
      </w:r>
      <w:proofErr w:type="spellEnd"/>
      <w:r w:rsidRPr="63F5A5CF">
        <w:rPr>
          <w:rFonts w:ascii="Courier New" w:eastAsia="Courier New" w:hAnsi="Courier New" w:cs="Courier New"/>
          <w:sz w:val="20"/>
          <w:szCs w:val="20"/>
        </w:rPr>
        <w:t>/</w:t>
      </w:r>
      <w:proofErr w:type="spellStart"/>
      <w:r w:rsidRPr="63F5A5CF">
        <w:rPr>
          <w:rFonts w:ascii="Courier New" w:eastAsia="Courier New" w:hAnsi="Courier New" w:cs="Courier New"/>
          <w:sz w:val="20"/>
          <w:szCs w:val="20"/>
        </w:rPr>
        <w:t>azure.json</w:t>
      </w:r>
      <w:proofErr w:type="spellEnd"/>
      <w:r w:rsidRPr="63F5A5CF">
        <w:t xml:space="preserve"> </w:t>
      </w:r>
    </w:p>
    <w:p w14:paraId="7EB3A7ED" w14:textId="05CF8B19" w:rsidR="7036080D" w:rsidRDefault="283C400C" w:rsidP="63F5A5CF">
      <w:pPr>
        <w:spacing w:before="240" w:after="240"/>
        <w:rPr>
          <w:rFonts w:eastAsiaTheme="minorEastAsia"/>
          <w:sz w:val="20"/>
          <w:szCs w:val="20"/>
        </w:rPr>
      </w:pPr>
      <w:r w:rsidRPr="266BF17D">
        <w:rPr>
          <w:rFonts w:eastAsiaTheme="minorEastAsia"/>
        </w:rPr>
        <w:t xml:space="preserve">Edit </w:t>
      </w:r>
      <w:r w:rsidRPr="266BF17D">
        <w:rPr>
          <w:rFonts w:ascii="Courier New" w:eastAsia="Courier New" w:hAnsi="Courier New" w:cs="Courier New"/>
          <w:sz w:val="20"/>
          <w:szCs w:val="20"/>
        </w:rPr>
        <w:t>scripts/external-</w:t>
      </w:r>
      <w:proofErr w:type="spellStart"/>
      <w:r w:rsidRPr="266BF17D">
        <w:rPr>
          <w:rFonts w:ascii="Courier New" w:eastAsia="Courier New" w:hAnsi="Courier New" w:cs="Courier New"/>
          <w:sz w:val="20"/>
          <w:szCs w:val="20"/>
        </w:rPr>
        <w:t>dns</w:t>
      </w:r>
      <w:proofErr w:type="spellEnd"/>
      <w:r w:rsidRPr="266BF17D">
        <w:rPr>
          <w:rFonts w:ascii="Courier New" w:eastAsia="Courier New" w:hAnsi="Courier New" w:cs="Courier New"/>
          <w:sz w:val="20"/>
          <w:szCs w:val="20"/>
        </w:rPr>
        <w:t xml:space="preserve">/03-external-dns-manifest.yaml </w:t>
      </w:r>
      <w:r w:rsidR="7577A546" w:rsidRPr="266BF17D">
        <w:rPr>
          <w:rFonts w:eastAsiaTheme="minorEastAsia"/>
        </w:rPr>
        <w:t>and e</w:t>
      </w:r>
      <w:r w:rsidRPr="266BF17D">
        <w:rPr>
          <w:rFonts w:eastAsiaTheme="minorEastAsia"/>
        </w:rPr>
        <w:t xml:space="preserve">dit appropriate values for </w:t>
      </w:r>
      <w:r w:rsidRPr="266BF17D">
        <w:rPr>
          <w:rFonts w:ascii="Courier New" w:eastAsia="Courier New" w:hAnsi="Courier New" w:cs="Courier New"/>
          <w:sz w:val="20"/>
          <w:szCs w:val="20"/>
        </w:rPr>
        <w:t>--domain-filter</w:t>
      </w:r>
      <w:r w:rsidRPr="266BF17D">
        <w:rPr>
          <w:rFonts w:eastAsiaTheme="minorEastAsia"/>
        </w:rPr>
        <w:t xml:space="preserve"> and </w:t>
      </w:r>
      <w:r w:rsidRPr="266BF17D">
        <w:rPr>
          <w:rFonts w:ascii="Courier New" w:eastAsia="Courier New" w:hAnsi="Courier New" w:cs="Courier New"/>
          <w:sz w:val="20"/>
          <w:szCs w:val="20"/>
        </w:rPr>
        <w:t>--azure-resource-group</w:t>
      </w:r>
      <w:r w:rsidR="436040A2" w:rsidRPr="266BF17D">
        <w:rPr>
          <w:rFonts w:eastAsiaTheme="minorEastAsia"/>
        </w:rPr>
        <w:t>.</w:t>
      </w:r>
    </w:p>
    <w:p w14:paraId="26298722" w14:textId="64198B12" w:rsidR="682BCE51" w:rsidRDefault="432111AA" w:rsidP="3A863BEF">
      <w:pPr>
        <w:spacing w:before="240" w:after="240"/>
      </w:pPr>
      <w:r>
        <w:rPr>
          <w:noProof/>
        </w:rPr>
        <w:drawing>
          <wp:inline distT="0" distB="0" distL="0" distR="0" wp14:anchorId="31405C7D" wp14:editId="639F3EBC">
            <wp:extent cx="6280322" cy="3624171"/>
            <wp:effectExtent l="0" t="0" r="0" b="0"/>
            <wp:docPr id="163865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5145" name=""/>
                    <pic:cNvPicPr/>
                  </pic:nvPicPr>
                  <pic:blipFill>
                    <a:blip r:embed="rId89">
                      <a:extLst>
                        <a:ext uri="{28A0092B-C50C-407E-A947-70E740481C1C}">
                          <a14:useLocalDpi xmlns:a14="http://schemas.microsoft.com/office/drawing/2010/main"/>
                        </a:ext>
                      </a:extLst>
                    </a:blip>
                    <a:stretch>
                      <a:fillRect/>
                    </a:stretch>
                  </pic:blipFill>
                  <pic:spPr>
                    <a:xfrm>
                      <a:off x="0" y="0"/>
                      <a:ext cx="6280322" cy="3624171"/>
                    </a:xfrm>
                    <a:prstGeom prst="rect">
                      <a:avLst/>
                    </a:prstGeom>
                  </pic:spPr>
                </pic:pic>
              </a:graphicData>
            </a:graphic>
          </wp:inline>
        </w:drawing>
      </w:r>
    </w:p>
    <w:p w14:paraId="3A3EC874" w14:textId="40293947" w:rsidR="7036080D" w:rsidRDefault="7036080D" w:rsidP="63F5A5CF">
      <w:pPr>
        <w:spacing w:before="240" w:after="240"/>
        <w:rPr>
          <w:rFonts w:eastAsiaTheme="minorEastAsia"/>
        </w:rPr>
      </w:pPr>
      <w:r w:rsidRPr="3F85DF7D">
        <w:rPr>
          <w:rFonts w:eastAsiaTheme="minorEastAsia"/>
        </w:rPr>
        <w:t xml:space="preserve">Apply the </w:t>
      </w:r>
      <w:r w:rsidR="17730602" w:rsidRPr="3F85DF7D">
        <w:rPr>
          <w:rFonts w:eastAsiaTheme="minorEastAsia"/>
        </w:rPr>
        <w:t>External DNS M</w:t>
      </w:r>
      <w:r w:rsidRPr="3F85DF7D">
        <w:rPr>
          <w:rFonts w:eastAsiaTheme="minorEastAsia"/>
        </w:rPr>
        <w:t>anifest</w:t>
      </w:r>
      <w:r w:rsidR="39B3F27B" w:rsidRPr="3F85DF7D">
        <w:rPr>
          <w:rFonts w:eastAsiaTheme="minorEastAsia"/>
        </w:rPr>
        <w:t>.</w:t>
      </w:r>
      <w:r w:rsidRPr="3F85DF7D">
        <w:rPr>
          <w:rFonts w:eastAsiaTheme="minorEastAsia"/>
        </w:rPr>
        <w:t xml:space="preserve"> </w:t>
      </w:r>
    </w:p>
    <w:p w14:paraId="218930E3" w14:textId="79BB8D2F" w:rsidR="7036080D" w:rsidRDefault="7036080D">
      <w:proofErr w:type="spellStart"/>
      <w:r w:rsidRPr="63F5A5CF">
        <w:rPr>
          <w:rFonts w:ascii="Courier New" w:eastAsia="Courier New" w:hAnsi="Courier New" w:cs="Courier New"/>
          <w:sz w:val="20"/>
          <w:szCs w:val="20"/>
        </w:rPr>
        <w:t>kubectl</w:t>
      </w:r>
      <w:proofErr w:type="spellEnd"/>
      <w:r w:rsidRPr="63F5A5CF">
        <w:rPr>
          <w:rFonts w:ascii="Courier New" w:eastAsia="Courier New" w:hAnsi="Courier New" w:cs="Courier New"/>
          <w:sz w:val="20"/>
          <w:szCs w:val="20"/>
        </w:rPr>
        <w:t xml:space="preserve"> apply -f scripts/external-</w:t>
      </w:r>
      <w:proofErr w:type="spellStart"/>
      <w:r w:rsidRPr="63F5A5CF">
        <w:rPr>
          <w:rFonts w:ascii="Courier New" w:eastAsia="Courier New" w:hAnsi="Courier New" w:cs="Courier New"/>
          <w:sz w:val="20"/>
          <w:szCs w:val="20"/>
        </w:rPr>
        <w:t>dns</w:t>
      </w:r>
      <w:proofErr w:type="spellEnd"/>
      <w:r w:rsidRPr="63F5A5CF">
        <w:rPr>
          <w:rFonts w:ascii="Courier New" w:eastAsia="Courier New" w:hAnsi="Courier New" w:cs="Courier New"/>
          <w:sz w:val="20"/>
          <w:szCs w:val="20"/>
        </w:rPr>
        <w:t xml:space="preserve">/03-external-dns-manifest.yaml </w:t>
      </w:r>
    </w:p>
    <w:p w14:paraId="7360D289" w14:textId="2C351F46" w:rsidR="7036080D" w:rsidRPr="006D4C2F" w:rsidRDefault="283C400C" w:rsidP="00E03149">
      <w:pPr>
        <w:pStyle w:val="Heading4"/>
      </w:pPr>
      <w:bookmarkStart w:id="138" w:name="_Toc905365046"/>
      <w:bookmarkStart w:id="139" w:name="_Toc182123737"/>
      <w:r>
        <w:t>Create required secrets</w:t>
      </w:r>
      <w:bookmarkEnd w:id="138"/>
      <w:bookmarkEnd w:id="139"/>
    </w:p>
    <w:p w14:paraId="4B06DD1D" w14:textId="34E776F6" w:rsidR="7036080D" w:rsidRDefault="7036080D" w:rsidP="63F5A5CF">
      <w:pPr>
        <w:spacing w:before="240" w:after="240"/>
        <w:rPr>
          <w:rFonts w:eastAsiaTheme="minorEastAsia"/>
        </w:rPr>
      </w:pPr>
      <w:r w:rsidRPr="253B530C">
        <w:rPr>
          <w:rFonts w:eastAsiaTheme="minorEastAsia"/>
        </w:rPr>
        <w:t>Get your NGC API token</w:t>
      </w:r>
      <w:r w:rsidR="1CE49BF2" w:rsidRPr="253B530C">
        <w:rPr>
          <w:rFonts w:eastAsiaTheme="minorEastAsia"/>
        </w:rPr>
        <w:t xml:space="preserve"> by visiting ngc.nvidia.com and selecting “Setup</w:t>
      </w:r>
      <w:r w:rsidR="1CE49BF2" w:rsidRPr="30F81026">
        <w:rPr>
          <w:rFonts w:eastAsiaTheme="minorEastAsia"/>
        </w:rPr>
        <w:t>”</w:t>
      </w:r>
      <w:r w:rsidR="39A6C3FC" w:rsidRPr="30F81026">
        <w:rPr>
          <w:rFonts w:eastAsiaTheme="minorEastAsia"/>
        </w:rPr>
        <w:t xml:space="preserve"> </w:t>
      </w:r>
      <w:r w:rsidR="39A6C3FC" w:rsidRPr="04174F95">
        <w:rPr>
          <w:rFonts w:eastAsiaTheme="minorEastAsia"/>
        </w:rPr>
        <w:t xml:space="preserve">near the top-right corner of the </w:t>
      </w:r>
      <w:r w:rsidR="04950AA2" w:rsidRPr="05C17CC2">
        <w:rPr>
          <w:rFonts w:eastAsiaTheme="minorEastAsia"/>
        </w:rPr>
        <w:t>webpage</w:t>
      </w:r>
      <w:r w:rsidR="1CE49BF2" w:rsidRPr="30F81026">
        <w:rPr>
          <w:rFonts w:eastAsiaTheme="minorEastAsia"/>
        </w:rPr>
        <w:t>.</w:t>
      </w:r>
    </w:p>
    <w:p w14:paraId="27AA9B61" w14:textId="6DE99ACD" w:rsidR="253B530C" w:rsidRDefault="2DDFA665" w:rsidP="253B530C">
      <w:pPr>
        <w:spacing w:before="240" w:after="240"/>
      </w:pPr>
      <w:r>
        <w:rPr>
          <w:noProof/>
        </w:rPr>
        <w:drawing>
          <wp:inline distT="0" distB="0" distL="0" distR="0" wp14:anchorId="14E6AC2F" wp14:editId="7932F53A">
            <wp:extent cx="2379534" cy="2809875"/>
            <wp:effectExtent l="0" t="0" r="0" b="0"/>
            <wp:docPr id="16044840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84020" name=""/>
                    <pic:cNvPicPr/>
                  </pic:nvPicPr>
                  <pic:blipFill>
                    <a:blip r:embed="rId90">
                      <a:extLst>
                        <a:ext uri="{28A0092B-C50C-407E-A947-70E740481C1C}">
                          <a14:useLocalDpi xmlns:a14="http://schemas.microsoft.com/office/drawing/2010/main"/>
                        </a:ext>
                      </a:extLst>
                    </a:blip>
                    <a:stretch>
                      <a:fillRect/>
                    </a:stretch>
                  </pic:blipFill>
                  <pic:spPr>
                    <a:xfrm>
                      <a:off x="0" y="0"/>
                      <a:ext cx="2379534" cy="2809875"/>
                    </a:xfrm>
                    <a:prstGeom prst="rect">
                      <a:avLst/>
                    </a:prstGeom>
                  </pic:spPr>
                </pic:pic>
              </a:graphicData>
            </a:graphic>
          </wp:inline>
        </w:drawing>
      </w:r>
    </w:p>
    <w:p w14:paraId="36E4CB20" w14:textId="5C7486E7" w:rsidR="7036080D" w:rsidRDefault="7036080D" w:rsidP="63F5A5CF">
      <w:pPr>
        <w:spacing w:before="240" w:after="240"/>
      </w:pPr>
      <w:r w:rsidRPr="63F5A5CF">
        <w:rPr>
          <w:rFonts w:ascii="Courier New" w:eastAsia="Courier New" w:hAnsi="Courier New" w:cs="Courier New"/>
          <w:sz w:val="20"/>
          <w:szCs w:val="20"/>
        </w:rPr>
        <w:t>export NGC_API_TOKEN=&lt;your-token&gt;</w:t>
      </w:r>
    </w:p>
    <w:p w14:paraId="729695C0" w14:textId="600ADA99" w:rsidR="7036080D" w:rsidRDefault="7036080D" w:rsidP="63F5A5CF">
      <w:pPr>
        <w:spacing w:before="240" w:after="240"/>
      </w:pPr>
      <w:r w:rsidRPr="22A81CDB">
        <w:rPr>
          <w:rFonts w:eastAsiaTheme="minorEastAsia"/>
        </w:rPr>
        <w:t>Create the</w:t>
      </w:r>
      <w:r w:rsidRPr="63F5A5CF">
        <w:rPr>
          <w:rFonts w:ascii="Times New Roman" w:eastAsia="Times New Roman" w:hAnsi="Times New Roman" w:cs="Times New Roman"/>
        </w:rPr>
        <w:t xml:space="preserve"> </w:t>
      </w:r>
      <w:proofErr w:type="spellStart"/>
      <w:r w:rsidRPr="63F5A5CF">
        <w:rPr>
          <w:rFonts w:ascii="Courier New" w:eastAsia="Courier New" w:hAnsi="Courier New" w:cs="Courier New"/>
          <w:sz w:val="20"/>
          <w:szCs w:val="20"/>
        </w:rPr>
        <w:t>regcred</w:t>
      </w:r>
      <w:proofErr w:type="spellEnd"/>
      <w:r w:rsidRPr="63F5A5CF">
        <w:rPr>
          <w:rFonts w:ascii="Times New Roman" w:eastAsia="Times New Roman" w:hAnsi="Times New Roman" w:cs="Times New Roman"/>
        </w:rPr>
        <w:t xml:space="preserve"> </w:t>
      </w:r>
      <w:r w:rsidRPr="22A81CDB">
        <w:rPr>
          <w:rFonts w:eastAsiaTheme="minorEastAsia"/>
        </w:rPr>
        <w:t>secret</w:t>
      </w:r>
      <w:r w:rsidR="3AB953B0" w:rsidRPr="22A81CDB">
        <w:rPr>
          <w:rFonts w:eastAsiaTheme="minorEastAsia"/>
        </w:rPr>
        <w:t>:</w:t>
      </w:r>
    </w:p>
    <w:p w14:paraId="2409FDFA" w14:textId="5C35E006" w:rsidR="7036080D" w:rsidRDefault="7036080D">
      <w:proofErr w:type="spellStart"/>
      <w:r w:rsidRPr="63F5A5CF">
        <w:rPr>
          <w:rFonts w:ascii="Courier New" w:eastAsia="Courier New" w:hAnsi="Courier New" w:cs="Courier New"/>
          <w:sz w:val="20"/>
          <w:szCs w:val="20"/>
        </w:rPr>
        <w:t>kubectl</w:t>
      </w:r>
      <w:proofErr w:type="spellEnd"/>
      <w:r w:rsidRPr="63F5A5CF">
        <w:rPr>
          <w:rFonts w:ascii="Courier New" w:eastAsia="Courier New" w:hAnsi="Courier New" w:cs="Courier New"/>
          <w:sz w:val="20"/>
          <w:szCs w:val="20"/>
        </w:rPr>
        <w:t xml:space="preserve"> create secret -n omni-streaming docker-registry </w:t>
      </w:r>
      <w:proofErr w:type="spellStart"/>
      <w:r w:rsidRPr="63F5A5CF">
        <w:rPr>
          <w:rFonts w:ascii="Courier New" w:eastAsia="Courier New" w:hAnsi="Courier New" w:cs="Courier New"/>
          <w:sz w:val="20"/>
          <w:szCs w:val="20"/>
        </w:rPr>
        <w:t>regcred</w:t>
      </w:r>
      <w:proofErr w:type="spellEnd"/>
      <w:r w:rsidRPr="63F5A5CF">
        <w:rPr>
          <w:rFonts w:ascii="Courier New" w:eastAsia="Courier New" w:hAnsi="Courier New" w:cs="Courier New"/>
          <w:sz w:val="20"/>
          <w:szCs w:val="20"/>
        </w:rPr>
        <w:t xml:space="preserve"> --docker-server=nvcr.io --docker-username='$</w:t>
      </w:r>
      <w:proofErr w:type="spellStart"/>
      <w:r w:rsidRPr="63F5A5CF">
        <w:rPr>
          <w:rFonts w:ascii="Courier New" w:eastAsia="Courier New" w:hAnsi="Courier New" w:cs="Courier New"/>
          <w:sz w:val="20"/>
          <w:szCs w:val="20"/>
        </w:rPr>
        <w:t>oauthtoken</w:t>
      </w:r>
      <w:proofErr w:type="spellEnd"/>
      <w:r w:rsidRPr="63F5A5CF">
        <w:rPr>
          <w:rFonts w:ascii="Courier New" w:eastAsia="Courier New" w:hAnsi="Courier New" w:cs="Courier New"/>
          <w:sz w:val="20"/>
          <w:szCs w:val="20"/>
        </w:rPr>
        <w:t xml:space="preserve">' --docker-password=$NGC_API_TOKEN --dry-run=client -o </w:t>
      </w:r>
      <w:proofErr w:type="spellStart"/>
      <w:r w:rsidRPr="63F5A5CF">
        <w:rPr>
          <w:rFonts w:ascii="Courier New" w:eastAsia="Courier New" w:hAnsi="Courier New" w:cs="Courier New"/>
          <w:sz w:val="20"/>
          <w:szCs w:val="20"/>
        </w:rPr>
        <w:t>json</w:t>
      </w:r>
      <w:proofErr w:type="spellEnd"/>
      <w:r w:rsidRPr="63F5A5CF">
        <w:rPr>
          <w:rFonts w:ascii="Courier New" w:eastAsia="Courier New" w:hAnsi="Courier New" w:cs="Courier New"/>
          <w:sz w:val="20"/>
          <w:szCs w:val="20"/>
        </w:rPr>
        <w:t xml:space="preserve"> | </w:t>
      </w:r>
      <w:proofErr w:type="spellStart"/>
      <w:r w:rsidRPr="63F5A5CF">
        <w:rPr>
          <w:rFonts w:ascii="Courier New" w:eastAsia="Courier New" w:hAnsi="Courier New" w:cs="Courier New"/>
          <w:sz w:val="20"/>
          <w:szCs w:val="20"/>
        </w:rPr>
        <w:t>kubectl</w:t>
      </w:r>
      <w:proofErr w:type="spellEnd"/>
      <w:r w:rsidRPr="63F5A5CF">
        <w:rPr>
          <w:rFonts w:ascii="Courier New" w:eastAsia="Courier New" w:hAnsi="Courier New" w:cs="Courier New"/>
          <w:sz w:val="20"/>
          <w:szCs w:val="20"/>
        </w:rPr>
        <w:t xml:space="preserve"> apply -f -</w:t>
      </w:r>
      <w:r w:rsidRPr="63F5A5CF">
        <w:t xml:space="preserve"> </w:t>
      </w:r>
    </w:p>
    <w:p w14:paraId="6E72B7EF" w14:textId="08F1EE69" w:rsidR="7036080D" w:rsidRDefault="7036080D" w:rsidP="63F5A5CF">
      <w:pPr>
        <w:spacing w:before="240" w:after="240"/>
      </w:pPr>
      <w:r w:rsidRPr="22A81CDB">
        <w:rPr>
          <w:rFonts w:eastAsiaTheme="minorEastAsia"/>
        </w:rPr>
        <w:t>Create the</w:t>
      </w:r>
      <w:r w:rsidRPr="63F5A5CF">
        <w:rPr>
          <w:rFonts w:ascii="Times New Roman" w:eastAsia="Times New Roman" w:hAnsi="Times New Roman" w:cs="Times New Roman"/>
        </w:rPr>
        <w:t xml:space="preserve"> </w:t>
      </w:r>
      <w:proofErr w:type="spellStart"/>
      <w:r w:rsidRPr="7ACEF535">
        <w:rPr>
          <w:rFonts w:ascii="Courier New" w:eastAsia="Courier New" w:hAnsi="Courier New" w:cs="Courier New"/>
          <w:sz w:val="20"/>
          <w:szCs w:val="20"/>
        </w:rPr>
        <w:t>ngc</w:t>
      </w:r>
      <w:proofErr w:type="spellEnd"/>
      <w:r w:rsidRPr="7ACEF535">
        <w:rPr>
          <w:rFonts w:ascii="Courier New" w:eastAsia="Courier New" w:hAnsi="Courier New" w:cs="Courier New"/>
          <w:sz w:val="20"/>
          <w:szCs w:val="20"/>
        </w:rPr>
        <w:t xml:space="preserve">-omni-user </w:t>
      </w:r>
      <w:r w:rsidRPr="7C5F65C0">
        <w:rPr>
          <w:rFonts w:eastAsiaTheme="minorEastAsia"/>
        </w:rPr>
        <w:t>secret</w:t>
      </w:r>
      <w:r w:rsidR="6008516A" w:rsidRPr="7C5F65C0">
        <w:rPr>
          <w:rFonts w:eastAsiaTheme="minorEastAsia"/>
        </w:rPr>
        <w:t>:</w:t>
      </w:r>
    </w:p>
    <w:p w14:paraId="789BC5FF" w14:textId="4D913422" w:rsidR="63F5A5CF" w:rsidRDefault="7036080D">
      <w:proofErr w:type="spellStart"/>
      <w:r w:rsidRPr="63F5A5CF">
        <w:rPr>
          <w:rFonts w:ascii="Courier New" w:eastAsia="Courier New" w:hAnsi="Courier New" w:cs="Courier New"/>
          <w:sz w:val="20"/>
          <w:szCs w:val="20"/>
        </w:rPr>
        <w:t>kubectl</w:t>
      </w:r>
      <w:proofErr w:type="spellEnd"/>
      <w:r w:rsidRPr="63F5A5CF">
        <w:rPr>
          <w:rFonts w:ascii="Courier New" w:eastAsia="Courier New" w:hAnsi="Courier New" w:cs="Courier New"/>
          <w:sz w:val="20"/>
          <w:szCs w:val="20"/>
        </w:rPr>
        <w:t xml:space="preserve"> create secret generic -n omni-streaming </w:t>
      </w:r>
      <w:proofErr w:type="spellStart"/>
      <w:r w:rsidRPr="63F5A5CF">
        <w:rPr>
          <w:rFonts w:ascii="Courier New" w:eastAsia="Courier New" w:hAnsi="Courier New" w:cs="Courier New"/>
          <w:sz w:val="20"/>
          <w:szCs w:val="20"/>
        </w:rPr>
        <w:t>ngc</w:t>
      </w:r>
      <w:proofErr w:type="spellEnd"/>
      <w:r w:rsidRPr="63F5A5CF">
        <w:rPr>
          <w:rFonts w:ascii="Courier New" w:eastAsia="Courier New" w:hAnsi="Courier New" w:cs="Courier New"/>
          <w:sz w:val="20"/>
          <w:szCs w:val="20"/>
        </w:rPr>
        <w:t xml:space="preserve">-omni-user </w:t>
      </w:r>
      <w:r w:rsidRPr="689749F1">
        <w:rPr>
          <w:rFonts w:ascii="Courier New" w:eastAsia="Courier New" w:hAnsi="Courier New" w:cs="Courier New"/>
          <w:sz w:val="20"/>
          <w:szCs w:val="20"/>
        </w:rPr>
        <w:t>--</w:t>
      </w:r>
      <w:r w:rsidRPr="63F5A5CF">
        <w:rPr>
          <w:rFonts w:ascii="Courier New" w:eastAsia="Courier New" w:hAnsi="Courier New" w:cs="Courier New"/>
          <w:sz w:val="20"/>
          <w:szCs w:val="20"/>
        </w:rPr>
        <w:t>from-literal=username='$</w:t>
      </w:r>
      <w:proofErr w:type="spellStart"/>
      <w:r w:rsidRPr="63F5A5CF">
        <w:rPr>
          <w:rFonts w:ascii="Courier New" w:eastAsia="Courier New" w:hAnsi="Courier New" w:cs="Courier New"/>
          <w:sz w:val="20"/>
          <w:szCs w:val="20"/>
        </w:rPr>
        <w:t>oauthtoken</w:t>
      </w:r>
      <w:proofErr w:type="spellEnd"/>
      <w:r w:rsidRPr="63F5A5CF">
        <w:rPr>
          <w:rFonts w:ascii="Courier New" w:eastAsia="Courier New" w:hAnsi="Courier New" w:cs="Courier New"/>
          <w:sz w:val="20"/>
          <w:szCs w:val="20"/>
        </w:rPr>
        <w:t>'</w:t>
      </w:r>
      <w:r w:rsidR="6C75C960" w:rsidRPr="7ACEF535">
        <w:rPr>
          <w:rFonts w:ascii="Courier New" w:eastAsia="Courier New" w:hAnsi="Courier New" w:cs="Courier New"/>
          <w:sz w:val="20"/>
          <w:szCs w:val="20"/>
        </w:rPr>
        <w:t xml:space="preserve"> </w:t>
      </w:r>
      <w:r w:rsidRPr="689749F1">
        <w:rPr>
          <w:rFonts w:ascii="Courier New" w:eastAsia="Courier New" w:hAnsi="Courier New" w:cs="Courier New"/>
          <w:sz w:val="20"/>
          <w:szCs w:val="20"/>
        </w:rPr>
        <w:t>--</w:t>
      </w:r>
      <w:r w:rsidRPr="63F5A5CF">
        <w:rPr>
          <w:rFonts w:ascii="Courier New" w:eastAsia="Courier New" w:hAnsi="Courier New" w:cs="Courier New"/>
          <w:sz w:val="20"/>
          <w:szCs w:val="20"/>
        </w:rPr>
        <w:t>from-literal=password="$NGC_API_TOKEN"</w:t>
      </w:r>
      <w:r w:rsidRPr="63F5A5CF">
        <w:t xml:space="preserve"> </w:t>
      </w:r>
    </w:p>
    <w:p w14:paraId="30EE3065" w14:textId="43990ADF" w:rsidR="7036080D" w:rsidRDefault="7036080D" w:rsidP="63F5A5CF">
      <w:pPr>
        <w:spacing w:before="240" w:after="240"/>
        <w:rPr>
          <w:rFonts w:eastAsiaTheme="minorEastAsia"/>
        </w:rPr>
      </w:pPr>
      <w:r w:rsidRPr="7C5F65C0">
        <w:rPr>
          <w:rFonts w:eastAsiaTheme="minorEastAsia"/>
        </w:rPr>
        <w:t>Add the required NVIDIA helm repositories</w:t>
      </w:r>
      <w:r w:rsidR="546298E0" w:rsidRPr="7C5F65C0">
        <w:rPr>
          <w:rFonts w:eastAsiaTheme="minorEastAsia"/>
        </w:rPr>
        <w:t>:</w:t>
      </w:r>
    </w:p>
    <w:p w14:paraId="201A16F1" w14:textId="66AA75DE" w:rsidR="7036080D" w:rsidRDefault="7036080D" w:rsidP="3251119D">
      <w:r w:rsidRPr="63F5A5CF">
        <w:rPr>
          <w:rFonts w:ascii="Courier New" w:eastAsia="Courier New" w:hAnsi="Courier New" w:cs="Courier New"/>
          <w:sz w:val="20"/>
          <w:szCs w:val="20"/>
        </w:rPr>
        <w:t>helm repo add omniverse https://helm.ngc.nvidia.com/nvidia/omniverse --username='$</w:t>
      </w:r>
      <w:proofErr w:type="spellStart"/>
      <w:r w:rsidRPr="63F5A5CF">
        <w:rPr>
          <w:rFonts w:ascii="Courier New" w:eastAsia="Courier New" w:hAnsi="Courier New" w:cs="Courier New"/>
          <w:sz w:val="20"/>
          <w:szCs w:val="20"/>
        </w:rPr>
        <w:t>oauthtoken</w:t>
      </w:r>
      <w:proofErr w:type="spellEnd"/>
      <w:r w:rsidRPr="63F5A5CF">
        <w:rPr>
          <w:rFonts w:ascii="Courier New" w:eastAsia="Courier New" w:hAnsi="Courier New" w:cs="Courier New"/>
          <w:sz w:val="20"/>
          <w:szCs w:val="20"/>
        </w:rPr>
        <w:t>' --password=$NGC_API_</w:t>
      </w:r>
      <w:r w:rsidRPr="3251119D">
        <w:rPr>
          <w:rFonts w:ascii="Courier New" w:eastAsia="Courier New" w:hAnsi="Courier New" w:cs="Courier New"/>
          <w:sz w:val="20"/>
          <w:szCs w:val="20"/>
        </w:rPr>
        <w:t>TOKEN</w:t>
      </w:r>
    </w:p>
    <w:p w14:paraId="7C420B32" w14:textId="284E1066" w:rsidR="3C41E673" w:rsidRDefault="7036080D" w:rsidP="63F5A5CF">
      <w:r w:rsidRPr="3251119D">
        <w:rPr>
          <w:rFonts w:ascii="Courier New" w:eastAsia="Courier New" w:hAnsi="Courier New" w:cs="Courier New"/>
          <w:sz w:val="20"/>
          <w:szCs w:val="20"/>
        </w:rPr>
        <w:t>helm</w:t>
      </w:r>
      <w:r w:rsidRPr="63F5A5CF">
        <w:rPr>
          <w:rFonts w:ascii="Courier New" w:eastAsia="Courier New" w:hAnsi="Courier New" w:cs="Courier New"/>
          <w:sz w:val="20"/>
          <w:szCs w:val="20"/>
        </w:rPr>
        <w:t xml:space="preserve"> repo update</w:t>
      </w:r>
    </w:p>
    <w:p w14:paraId="6DDF5AE1" w14:textId="77777777" w:rsidR="007924FE" w:rsidRDefault="007924FE">
      <w:pPr>
        <w:rPr>
          <w:rFonts w:asciiTheme="majorHAnsi" w:eastAsiaTheme="majorEastAsia" w:hAnsiTheme="majorHAnsi" w:cstheme="majorBidi"/>
          <w:color w:val="0F4761" w:themeColor="accent1" w:themeShade="BF"/>
          <w:sz w:val="40"/>
          <w:szCs w:val="40"/>
        </w:rPr>
      </w:pPr>
      <w:bookmarkStart w:id="140" w:name="Xc3c1059c0a1797f1b446f10250e578d9ccb80ac"/>
      <w:bookmarkEnd w:id="122"/>
      <w:r>
        <w:br w:type="page"/>
      </w:r>
    </w:p>
    <w:p w14:paraId="1AC65646" w14:textId="5A377511" w:rsidR="0039137A" w:rsidRDefault="050738C3" w:rsidP="00E8755A">
      <w:pPr>
        <w:pStyle w:val="Heading3"/>
      </w:pPr>
      <w:bookmarkStart w:id="141" w:name="_Toc371291290"/>
      <w:bookmarkStart w:id="142" w:name="_Toc182123738"/>
      <w:r>
        <w:t>O</w:t>
      </w:r>
      <w:r w:rsidR="2A3E1329">
        <w:t>m</w:t>
      </w:r>
      <w:r w:rsidR="0458B997">
        <w:t>ni</w:t>
      </w:r>
      <w:r w:rsidR="2A3E1329">
        <w:t>verse</w:t>
      </w:r>
      <w:r w:rsidR="634388D1">
        <w:t xml:space="preserve"> Kit</w:t>
      </w:r>
      <w:r w:rsidR="2A3E1329">
        <w:t xml:space="preserve"> App Streaming </w:t>
      </w:r>
      <w:r>
        <w:t>Services</w:t>
      </w:r>
      <w:bookmarkEnd w:id="141"/>
      <w:bookmarkEnd w:id="142"/>
    </w:p>
    <w:p w14:paraId="75E8E38A" w14:textId="186B507D" w:rsidR="1A38A22B" w:rsidRPr="00470A81" w:rsidRDefault="7D001BA4" w:rsidP="005E3609">
      <w:pPr>
        <w:pStyle w:val="Heading4"/>
      </w:pPr>
      <w:bookmarkStart w:id="143" w:name="_Toc844405202"/>
      <w:bookmarkStart w:id="144" w:name="_Toc182123739"/>
      <w:r>
        <w:t>Streaming (helm/kit-</w:t>
      </w:r>
      <w:proofErr w:type="spellStart"/>
      <w:r>
        <w:t>appstreaming</w:t>
      </w:r>
      <w:proofErr w:type="spellEnd"/>
      <w:r>
        <w:t>-manager)</w:t>
      </w:r>
      <w:bookmarkEnd w:id="143"/>
      <w:bookmarkEnd w:id="144"/>
    </w:p>
    <w:p w14:paraId="33AE1989" w14:textId="4AF700FB" w:rsidR="1A38A22B" w:rsidRDefault="1A38A22B" w:rsidP="191420C5">
      <w:pPr>
        <w:spacing w:before="240" w:after="240"/>
        <w:rPr>
          <w:rFonts w:eastAsiaTheme="minorEastAsia"/>
        </w:rPr>
      </w:pPr>
      <w:r w:rsidRPr="1E6F29A1">
        <w:rPr>
          <w:rFonts w:eastAsiaTheme="minorEastAsia"/>
        </w:rPr>
        <w:t>Check helm/kit-</w:t>
      </w:r>
      <w:proofErr w:type="spellStart"/>
      <w:r w:rsidRPr="1E6F29A1">
        <w:rPr>
          <w:rFonts w:eastAsiaTheme="minorEastAsia"/>
        </w:rPr>
        <w:t>appstreaming</w:t>
      </w:r>
      <w:proofErr w:type="spellEnd"/>
      <w:r w:rsidRPr="1E6F29A1">
        <w:rPr>
          <w:rFonts w:eastAsiaTheme="minorEastAsia"/>
        </w:rPr>
        <w:t>-manager/</w:t>
      </w:r>
      <w:proofErr w:type="spellStart"/>
      <w:r w:rsidRPr="1E6F29A1">
        <w:rPr>
          <w:rFonts w:eastAsiaTheme="minorEastAsia"/>
        </w:rPr>
        <w:t>values.yaml</w:t>
      </w:r>
      <w:proofErr w:type="spellEnd"/>
      <w:r w:rsidRPr="1E6F29A1">
        <w:rPr>
          <w:rFonts w:eastAsiaTheme="minorEastAsia"/>
        </w:rPr>
        <w:t xml:space="preserve"> file and update DNS names accordingly:</w:t>
      </w:r>
    </w:p>
    <w:p w14:paraId="77B8968E" w14:textId="28828EA9" w:rsidR="1A38A22B" w:rsidRDefault="1A38A22B">
      <w:r w:rsidRPr="191420C5">
        <w:rPr>
          <w:rFonts w:ascii="Courier New" w:eastAsia="Courier New" w:hAnsi="Courier New" w:cs="Courier New"/>
          <w:sz w:val="20"/>
          <w:szCs w:val="20"/>
        </w:rPr>
        <w:t>...</w:t>
      </w:r>
    </w:p>
    <w:p w14:paraId="219EACE6" w14:textId="062022C2" w:rsidR="1A38A22B" w:rsidRDefault="1A38A22B">
      <w:r w:rsidRPr="191420C5">
        <w:rPr>
          <w:rFonts w:ascii="Courier New" w:eastAsia="Courier New" w:hAnsi="Courier New" w:cs="Courier New"/>
          <w:sz w:val="20"/>
          <w:szCs w:val="20"/>
        </w:rPr>
        <w:t xml:space="preserve">ingress:    </w:t>
      </w:r>
    </w:p>
    <w:p w14:paraId="105669A1" w14:textId="03539DB9" w:rsidR="1A38A22B" w:rsidRDefault="1A38A22B" w:rsidP="515B3447">
      <w:pPr>
        <w:ind w:firstLine="720"/>
        <w:rPr>
          <w:rFonts w:ascii="Courier New" w:eastAsia="Courier New" w:hAnsi="Courier New" w:cs="Courier New"/>
          <w:sz w:val="20"/>
          <w:szCs w:val="20"/>
        </w:rPr>
      </w:pPr>
      <w:r w:rsidRPr="191420C5">
        <w:rPr>
          <w:rFonts w:ascii="Courier New" w:eastAsia="Courier New" w:hAnsi="Courier New" w:cs="Courier New"/>
          <w:sz w:val="20"/>
          <w:szCs w:val="20"/>
        </w:rPr>
        <w:t>host:</w:t>
      </w:r>
      <w:r w:rsidRPr="424C900A">
        <w:rPr>
          <w:rFonts w:ascii="Courier New" w:eastAsia="Courier New" w:hAnsi="Courier New" w:cs="Courier New"/>
          <w:sz w:val="20"/>
          <w:szCs w:val="20"/>
        </w:rPr>
        <w:t xml:space="preserve"> </w:t>
      </w:r>
      <w:proofErr w:type="spellStart"/>
      <w:r w:rsidR="1FDD145B" w:rsidRPr="424C900A">
        <w:rPr>
          <w:rFonts w:ascii="Courier New" w:eastAsia="Courier New" w:hAnsi="Courier New" w:cs="Courier New"/>
          <w:sz w:val="20"/>
          <w:szCs w:val="20"/>
        </w:rPr>
        <w:t>api</w:t>
      </w:r>
      <w:proofErr w:type="spellEnd"/>
      <w:r w:rsidR="1FDD145B" w:rsidRPr="424C900A">
        <w:rPr>
          <w:rFonts w:ascii="Courier New" w:eastAsia="Courier New" w:hAnsi="Courier New" w:cs="Courier New"/>
          <w:sz w:val="20"/>
          <w:szCs w:val="20"/>
        </w:rPr>
        <w:t>.&lt;your-private-domain&gt;</w:t>
      </w:r>
      <w:r w:rsidRPr="191420C5">
        <w:rPr>
          <w:rFonts w:ascii="Courier New" w:eastAsia="Courier New" w:hAnsi="Courier New" w:cs="Courier New"/>
          <w:sz w:val="20"/>
          <w:szCs w:val="20"/>
        </w:rPr>
        <w:t xml:space="preserve"> &lt;--- your private domain here </w:t>
      </w:r>
      <w:r>
        <w:tab/>
      </w:r>
    </w:p>
    <w:p w14:paraId="1ABB2746" w14:textId="74EB2EF1" w:rsidR="1A38A22B" w:rsidRDefault="1A38A22B" w:rsidP="5381092F">
      <w:pPr>
        <w:ind w:firstLine="720"/>
        <w:rPr>
          <w:rFonts w:ascii="Courier New" w:eastAsia="Courier New" w:hAnsi="Courier New" w:cs="Courier New"/>
          <w:sz w:val="20"/>
          <w:szCs w:val="20"/>
        </w:rPr>
      </w:pPr>
      <w:r w:rsidRPr="191420C5">
        <w:rPr>
          <w:rFonts w:ascii="Courier New" w:eastAsia="Courier New" w:hAnsi="Courier New" w:cs="Courier New"/>
          <w:sz w:val="20"/>
          <w:szCs w:val="20"/>
        </w:rPr>
        <w:t>ex: api</w:t>
      </w:r>
      <w:r w:rsidR="5A74B59F" w:rsidRPr="515B3447">
        <w:rPr>
          <w:rFonts w:ascii="Courier New" w:eastAsia="Courier New" w:hAnsi="Courier New" w:cs="Courier New"/>
          <w:sz w:val="20"/>
          <w:szCs w:val="20"/>
        </w:rPr>
        <w:t>.</w:t>
      </w:r>
      <w:r w:rsidR="1C28CF86" w:rsidRPr="515B3447">
        <w:rPr>
          <w:rFonts w:ascii="Courier New" w:eastAsia="Courier New" w:hAnsi="Courier New" w:cs="Courier New"/>
          <w:sz w:val="20"/>
          <w:szCs w:val="20"/>
        </w:rPr>
        <w:t>contoso-ov-kitappstreaming.net</w:t>
      </w:r>
      <w:r w:rsidR="5A74B59F" w:rsidRPr="515B3447">
        <w:rPr>
          <w:rFonts w:ascii="Courier New" w:eastAsia="Courier New" w:hAnsi="Courier New" w:cs="Courier New"/>
          <w:sz w:val="20"/>
          <w:szCs w:val="20"/>
        </w:rPr>
        <w:t xml:space="preserve">   </w:t>
      </w:r>
    </w:p>
    <w:p w14:paraId="501D147B" w14:textId="6D99F960" w:rsidR="1A38A22B" w:rsidRDefault="1A38A22B" w:rsidP="7A10C024">
      <w:pPr>
        <w:ind w:firstLine="720"/>
      </w:pPr>
      <w:proofErr w:type="spellStart"/>
      <w:r w:rsidRPr="191420C5">
        <w:rPr>
          <w:rFonts w:ascii="Courier New" w:eastAsia="Courier New" w:hAnsi="Courier New" w:cs="Courier New"/>
          <w:sz w:val="20"/>
          <w:szCs w:val="20"/>
        </w:rPr>
        <w:t>className</w:t>
      </w:r>
      <w:proofErr w:type="spellEnd"/>
      <w:r w:rsidRPr="191420C5">
        <w:rPr>
          <w:rFonts w:ascii="Courier New" w:eastAsia="Courier New" w:hAnsi="Courier New" w:cs="Courier New"/>
          <w:sz w:val="20"/>
          <w:szCs w:val="20"/>
        </w:rPr>
        <w:t>: internal-nginx...</w:t>
      </w:r>
      <w:r w:rsidRPr="191420C5">
        <w:t xml:space="preserve"> </w:t>
      </w:r>
    </w:p>
    <w:p w14:paraId="7473DDF3" w14:textId="13018757" w:rsidR="7EDE920C" w:rsidRDefault="7EDE920C" w:rsidP="4567DF49">
      <w:r w:rsidRPr="4567DF49">
        <w:t xml:space="preserve">To enable/disable </w:t>
      </w:r>
      <w:r w:rsidRPr="2D953982">
        <w:t>WSS:</w:t>
      </w:r>
    </w:p>
    <w:p w14:paraId="17B38E21" w14:textId="24AA20B3" w:rsidR="1A38A22B" w:rsidRDefault="1A38A22B">
      <w:r w:rsidRPr="191420C5">
        <w:rPr>
          <w:rFonts w:ascii="Courier New" w:eastAsia="Courier New" w:hAnsi="Courier New" w:cs="Courier New"/>
          <w:sz w:val="20"/>
          <w:szCs w:val="20"/>
        </w:rPr>
        <w:t xml:space="preserve">...     </w:t>
      </w:r>
    </w:p>
    <w:p w14:paraId="3D6CE15E" w14:textId="71082C5F" w:rsidR="1A38A22B" w:rsidRDefault="1A38A22B">
      <w:proofErr w:type="spellStart"/>
      <w:r w:rsidRPr="191420C5">
        <w:rPr>
          <w:rFonts w:ascii="Courier New" w:eastAsia="Courier New" w:hAnsi="Courier New" w:cs="Courier New"/>
          <w:sz w:val="20"/>
          <w:szCs w:val="20"/>
        </w:rPr>
        <w:t>backend_csp_cls</w:t>
      </w:r>
      <w:proofErr w:type="spellEnd"/>
      <w:r w:rsidRPr="191420C5">
        <w:rPr>
          <w:rFonts w:ascii="Courier New" w:eastAsia="Courier New" w:hAnsi="Courier New" w:cs="Courier New"/>
          <w:sz w:val="20"/>
          <w:szCs w:val="20"/>
        </w:rPr>
        <w:t>: "nv.svc.streaming._</w:t>
      </w:r>
      <w:proofErr w:type="spellStart"/>
      <w:r w:rsidRPr="191420C5">
        <w:rPr>
          <w:rFonts w:ascii="Courier New" w:eastAsia="Courier New" w:hAnsi="Courier New" w:cs="Courier New"/>
          <w:sz w:val="20"/>
          <w:szCs w:val="20"/>
        </w:rPr>
        <w:t>csp.Generic</w:t>
      </w:r>
      <w:proofErr w:type="spellEnd"/>
      <w:r w:rsidRPr="191420C5">
        <w:rPr>
          <w:rFonts w:ascii="Courier New" w:eastAsia="Courier New" w:hAnsi="Courier New" w:cs="Courier New"/>
          <w:sz w:val="20"/>
          <w:szCs w:val="20"/>
        </w:rPr>
        <w:t xml:space="preserve">"    </w:t>
      </w:r>
    </w:p>
    <w:p w14:paraId="578A1A76" w14:textId="4EE50E82" w:rsidR="1A38A22B" w:rsidRDefault="1A38A22B">
      <w:proofErr w:type="spellStart"/>
      <w:r w:rsidRPr="191420C5">
        <w:rPr>
          <w:rFonts w:ascii="Courier New" w:eastAsia="Courier New" w:hAnsi="Courier New" w:cs="Courier New"/>
          <w:sz w:val="20"/>
          <w:szCs w:val="20"/>
        </w:rPr>
        <w:t>backend_csp_args</w:t>
      </w:r>
      <w:proofErr w:type="spellEnd"/>
      <w:r w:rsidRPr="191420C5">
        <w:rPr>
          <w:rFonts w:ascii="Courier New" w:eastAsia="Courier New" w:hAnsi="Courier New" w:cs="Courier New"/>
          <w:sz w:val="20"/>
          <w:szCs w:val="20"/>
        </w:rPr>
        <w:t xml:space="preserve">:      </w:t>
      </w:r>
    </w:p>
    <w:p w14:paraId="37618568" w14:textId="755DCFA4" w:rsidR="1A38A22B" w:rsidRDefault="70813870" w:rsidP="6DCEFA78">
      <w:pPr>
        <w:ind w:firstLine="720"/>
        <w:rPr>
          <w:rFonts w:ascii="Courier New" w:eastAsia="Courier New" w:hAnsi="Courier New" w:cs="Courier New"/>
          <w:sz w:val="20"/>
          <w:szCs w:val="20"/>
        </w:rPr>
      </w:pPr>
      <w:proofErr w:type="spellStart"/>
      <w:r w:rsidRPr="6DCEFA78">
        <w:rPr>
          <w:rFonts w:ascii="Courier New" w:eastAsia="Courier New" w:hAnsi="Courier New" w:cs="Courier New"/>
          <w:sz w:val="20"/>
          <w:szCs w:val="20"/>
        </w:rPr>
        <w:t>enable_wss</w:t>
      </w:r>
      <w:proofErr w:type="spellEnd"/>
      <w:r w:rsidRPr="6DCEFA78">
        <w:rPr>
          <w:rFonts w:ascii="Courier New" w:eastAsia="Courier New" w:hAnsi="Courier New" w:cs="Courier New"/>
          <w:sz w:val="20"/>
          <w:szCs w:val="20"/>
        </w:rPr>
        <w:t>: true    &lt;----- set to true</w:t>
      </w:r>
      <w:r w:rsidR="2DD810DD" w:rsidRPr="6DCEFA78">
        <w:rPr>
          <w:rFonts w:ascii="Courier New" w:eastAsia="Courier New" w:hAnsi="Courier New" w:cs="Courier New"/>
          <w:sz w:val="20"/>
          <w:szCs w:val="20"/>
        </w:rPr>
        <w:t>/false</w:t>
      </w:r>
      <w:r w:rsidRPr="6DCEFA78">
        <w:rPr>
          <w:rFonts w:ascii="Courier New" w:eastAsia="Courier New" w:hAnsi="Courier New" w:cs="Courier New"/>
          <w:sz w:val="20"/>
          <w:szCs w:val="20"/>
        </w:rPr>
        <w:t xml:space="preserve"> to enable</w:t>
      </w:r>
      <w:r w:rsidR="766C5570" w:rsidRPr="6DCEFA78">
        <w:rPr>
          <w:rFonts w:ascii="Courier New" w:eastAsia="Courier New" w:hAnsi="Courier New" w:cs="Courier New"/>
          <w:sz w:val="20"/>
          <w:szCs w:val="20"/>
        </w:rPr>
        <w:t>/disable</w:t>
      </w:r>
      <w:r w:rsidRPr="6DCEFA78">
        <w:rPr>
          <w:rFonts w:ascii="Courier New" w:eastAsia="Courier New" w:hAnsi="Courier New" w:cs="Courier New"/>
          <w:sz w:val="20"/>
          <w:szCs w:val="20"/>
        </w:rPr>
        <w:t xml:space="preserve"> WSS.       </w:t>
      </w:r>
      <w:proofErr w:type="spellStart"/>
      <w:r w:rsidRPr="6DCEFA78">
        <w:rPr>
          <w:rFonts w:ascii="Courier New" w:eastAsia="Courier New" w:hAnsi="Courier New" w:cs="Courier New"/>
          <w:sz w:val="20"/>
          <w:szCs w:val="20"/>
        </w:rPr>
        <w:t>base_domain</w:t>
      </w:r>
      <w:proofErr w:type="spellEnd"/>
      <w:r w:rsidRPr="6DCEFA78">
        <w:rPr>
          <w:rFonts w:ascii="Courier New" w:eastAsia="Courier New" w:hAnsi="Courier New" w:cs="Courier New"/>
          <w:sz w:val="20"/>
          <w:szCs w:val="20"/>
        </w:rPr>
        <w:t>: "</w:t>
      </w:r>
      <w:r w:rsidR="525F029B" w:rsidRPr="6DCEFA78">
        <w:rPr>
          <w:rFonts w:ascii="Courier New" w:eastAsia="Courier New" w:hAnsi="Courier New" w:cs="Courier New"/>
          <w:sz w:val="20"/>
          <w:szCs w:val="20"/>
        </w:rPr>
        <w:t>kitstreaming.iai-</w:t>
      </w:r>
      <w:r w:rsidRPr="6DCEFA78">
        <w:rPr>
          <w:rFonts w:ascii="Courier New" w:eastAsia="Courier New" w:hAnsi="Courier New" w:cs="Courier New"/>
          <w:sz w:val="20"/>
          <w:szCs w:val="20"/>
        </w:rPr>
        <w:t>contoso.</w:t>
      </w:r>
      <w:r w:rsidR="525F029B" w:rsidRPr="6DCEFA78">
        <w:rPr>
          <w:rFonts w:ascii="Courier New" w:eastAsia="Courier New" w:hAnsi="Courier New" w:cs="Courier New"/>
          <w:sz w:val="20"/>
          <w:szCs w:val="20"/>
        </w:rPr>
        <w:t>com</w:t>
      </w:r>
      <w:r w:rsidRPr="6DCEFA78">
        <w:rPr>
          <w:rFonts w:ascii="Courier New" w:eastAsia="Courier New" w:hAnsi="Courier New" w:cs="Courier New"/>
          <w:sz w:val="20"/>
          <w:szCs w:val="20"/>
        </w:rPr>
        <w:t xml:space="preserve">" &lt;--- add public </w:t>
      </w:r>
      <w:r w:rsidR="47700094" w:rsidRPr="6DCEFA78">
        <w:rPr>
          <w:rFonts w:ascii="Courier New" w:eastAsia="Courier New" w:hAnsi="Courier New" w:cs="Courier New"/>
          <w:sz w:val="20"/>
          <w:szCs w:val="20"/>
        </w:rPr>
        <w:t>DNS</w:t>
      </w:r>
      <w:r w:rsidRPr="6DCEFA78">
        <w:rPr>
          <w:rFonts w:ascii="Courier New" w:eastAsia="Courier New" w:hAnsi="Courier New" w:cs="Courier New"/>
          <w:sz w:val="20"/>
          <w:szCs w:val="20"/>
        </w:rPr>
        <w:t xml:space="preserve"> </w:t>
      </w:r>
      <w:r w:rsidR="1A38A22B">
        <w:tab/>
      </w:r>
      <w:r w:rsidRPr="6DCEFA78">
        <w:rPr>
          <w:rFonts w:ascii="Courier New" w:eastAsia="Courier New" w:hAnsi="Courier New" w:cs="Courier New"/>
          <w:sz w:val="20"/>
          <w:szCs w:val="20"/>
        </w:rPr>
        <w:t>here (Leave blank if disabling WSS)</w:t>
      </w:r>
    </w:p>
    <w:p w14:paraId="649B2B3E" w14:textId="41F42E96" w:rsidR="1A38A22B" w:rsidRDefault="1A38A22B" w:rsidP="1F8DB52A">
      <w:r w:rsidRPr="1F8DB52A">
        <w:rPr>
          <w:rFonts w:ascii="Courier New" w:eastAsia="Courier New" w:hAnsi="Courier New" w:cs="Courier New"/>
          <w:sz w:val="20"/>
          <w:szCs w:val="20"/>
        </w:rPr>
        <w:t>...</w:t>
      </w:r>
    </w:p>
    <w:p w14:paraId="5E48B12B" w14:textId="610A0104" w:rsidR="399A08D0" w:rsidRDefault="399A08D0" w:rsidP="719F6963">
      <w:r w:rsidRPr="6049844C">
        <w:t xml:space="preserve">Deploy </w:t>
      </w:r>
      <w:r w:rsidRPr="5F65E332">
        <w:rPr>
          <w:rFonts w:ascii="Courier New" w:eastAsia="Courier New" w:hAnsi="Courier New" w:cs="Courier New"/>
          <w:sz w:val="20"/>
          <w:szCs w:val="20"/>
        </w:rPr>
        <w:t>helm/kit-</w:t>
      </w:r>
      <w:proofErr w:type="spellStart"/>
      <w:r w:rsidRPr="5F65E332">
        <w:rPr>
          <w:rFonts w:ascii="Courier New" w:eastAsia="Courier New" w:hAnsi="Courier New" w:cs="Courier New"/>
          <w:sz w:val="20"/>
          <w:szCs w:val="20"/>
        </w:rPr>
        <w:t>appstreaming</w:t>
      </w:r>
      <w:proofErr w:type="spellEnd"/>
      <w:r w:rsidRPr="5F65E332">
        <w:rPr>
          <w:rFonts w:ascii="Courier New" w:eastAsia="Courier New" w:hAnsi="Courier New" w:cs="Courier New"/>
          <w:sz w:val="20"/>
          <w:szCs w:val="20"/>
        </w:rPr>
        <w:t>-manager</w:t>
      </w:r>
      <w:r w:rsidRPr="6049844C">
        <w:t xml:space="preserve"> by running:</w:t>
      </w:r>
    </w:p>
    <w:p w14:paraId="70EC97B1" w14:textId="683AC90C" w:rsidR="1A38A22B" w:rsidRDefault="1A38A22B" w:rsidP="1F8DB52A">
      <w:r w:rsidRPr="191420C5">
        <w:rPr>
          <w:rFonts w:ascii="Courier New" w:eastAsia="Courier New" w:hAnsi="Courier New" w:cs="Courier New"/>
          <w:sz w:val="20"/>
          <w:szCs w:val="20"/>
        </w:rPr>
        <w:t xml:space="preserve">helm upgrade </w:t>
      </w:r>
      <w:r w:rsidR="529C716B" w:rsidRPr="56526A49">
        <w:rPr>
          <w:rFonts w:ascii="Courier New" w:eastAsia="Courier New" w:hAnsi="Courier New" w:cs="Courier New"/>
          <w:sz w:val="20"/>
          <w:szCs w:val="20"/>
        </w:rPr>
        <w:t>–</w:t>
      </w:r>
      <w:r w:rsidRPr="191420C5">
        <w:rPr>
          <w:rFonts w:ascii="Courier New" w:eastAsia="Courier New" w:hAnsi="Courier New" w:cs="Courier New"/>
          <w:sz w:val="20"/>
          <w:szCs w:val="20"/>
        </w:rPr>
        <w:t>install --namespace omni-streaming -f helm/kit-</w:t>
      </w:r>
      <w:proofErr w:type="spellStart"/>
      <w:r w:rsidRPr="191420C5">
        <w:rPr>
          <w:rFonts w:ascii="Courier New" w:eastAsia="Courier New" w:hAnsi="Courier New" w:cs="Courier New"/>
          <w:sz w:val="20"/>
          <w:szCs w:val="20"/>
        </w:rPr>
        <w:t>appstreaming</w:t>
      </w:r>
      <w:proofErr w:type="spellEnd"/>
      <w:r w:rsidRPr="191420C5">
        <w:rPr>
          <w:rFonts w:ascii="Courier New" w:eastAsia="Courier New" w:hAnsi="Courier New" w:cs="Courier New"/>
          <w:sz w:val="20"/>
          <w:szCs w:val="20"/>
        </w:rPr>
        <w:t>-manager/</w:t>
      </w:r>
      <w:proofErr w:type="spellStart"/>
      <w:r w:rsidRPr="191420C5">
        <w:rPr>
          <w:rFonts w:ascii="Courier New" w:eastAsia="Courier New" w:hAnsi="Courier New" w:cs="Courier New"/>
          <w:sz w:val="20"/>
          <w:szCs w:val="20"/>
        </w:rPr>
        <w:t>values.yaml</w:t>
      </w:r>
      <w:proofErr w:type="spellEnd"/>
      <w:r w:rsidRPr="191420C5">
        <w:rPr>
          <w:rFonts w:ascii="Courier New" w:eastAsia="Courier New" w:hAnsi="Courier New" w:cs="Courier New"/>
          <w:sz w:val="20"/>
          <w:szCs w:val="20"/>
        </w:rPr>
        <w:t xml:space="preserve"> streaming omniverse/kit-</w:t>
      </w:r>
      <w:proofErr w:type="spellStart"/>
      <w:r w:rsidRPr="191420C5">
        <w:rPr>
          <w:rFonts w:ascii="Courier New" w:eastAsia="Courier New" w:hAnsi="Courier New" w:cs="Courier New"/>
          <w:sz w:val="20"/>
          <w:szCs w:val="20"/>
        </w:rPr>
        <w:t>appstreaming</w:t>
      </w:r>
      <w:proofErr w:type="spellEnd"/>
      <w:r w:rsidRPr="191420C5">
        <w:rPr>
          <w:rFonts w:ascii="Courier New" w:eastAsia="Courier New" w:hAnsi="Courier New" w:cs="Courier New"/>
          <w:sz w:val="20"/>
          <w:szCs w:val="20"/>
        </w:rPr>
        <w:t>-manager</w:t>
      </w:r>
      <w:r w:rsidRPr="191420C5">
        <w:t xml:space="preserve"> </w:t>
      </w:r>
    </w:p>
    <w:p w14:paraId="3F4B4D18" w14:textId="1AE57D68" w:rsidR="1A38A22B" w:rsidRPr="00470A81" w:rsidRDefault="7D001BA4" w:rsidP="00E03149">
      <w:pPr>
        <w:pStyle w:val="Heading4"/>
      </w:pPr>
      <w:bookmarkStart w:id="145" w:name="_Toc587170559"/>
      <w:bookmarkStart w:id="146" w:name="_Toc182123740"/>
      <w:r>
        <w:t>Applications (helm/kit-</w:t>
      </w:r>
      <w:proofErr w:type="spellStart"/>
      <w:r>
        <w:t>appstreaming</w:t>
      </w:r>
      <w:proofErr w:type="spellEnd"/>
      <w:r>
        <w:t>-applications)</w:t>
      </w:r>
      <w:bookmarkEnd w:id="145"/>
      <w:bookmarkEnd w:id="146"/>
    </w:p>
    <w:p w14:paraId="7BB6DB82" w14:textId="5AC7C23D" w:rsidR="1A38A22B" w:rsidRDefault="1A38A22B" w:rsidP="191420C5">
      <w:pPr>
        <w:spacing w:before="240" w:after="240"/>
        <w:rPr>
          <w:rFonts w:eastAsiaTheme="minorEastAsia"/>
        </w:rPr>
      </w:pPr>
      <w:r w:rsidRPr="46657690">
        <w:rPr>
          <w:rFonts w:eastAsiaTheme="minorEastAsia"/>
        </w:rPr>
        <w:t xml:space="preserve">Check </w:t>
      </w:r>
      <w:r w:rsidR="7433540E" w:rsidRPr="4E0ED9E6">
        <w:rPr>
          <w:rFonts w:eastAsiaTheme="minorEastAsia"/>
        </w:rPr>
        <w:t>helm/kit-</w:t>
      </w:r>
      <w:proofErr w:type="spellStart"/>
      <w:r w:rsidR="7433540E" w:rsidRPr="4E0ED9E6">
        <w:rPr>
          <w:rFonts w:eastAsiaTheme="minorEastAsia"/>
        </w:rPr>
        <w:t>appstreaming</w:t>
      </w:r>
      <w:proofErr w:type="spellEnd"/>
      <w:r w:rsidR="7433540E" w:rsidRPr="4E0ED9E6">
        <w:rPr>
          <w:rFonts w:eastAsiaTheme="minorEastAsia"/>
        </w:rPr>
        <w:t>-</w:t>
      </w:r>
      <w:r w:rsidR="7433540E" w:rsidRPr="1B779418">
        <w:rPr>
          <w:rFonts w:eastAsiaTheme="minorEastAsia"/>
        </w:rPr>
        <w:t>applications</w:t>
      </w:r>
      <w:r w:rsidR="7433540E" w:rsidRPr="4E0ED9E6">
        <w:rPr>
          <w:rFonts w:eastAsiaTheme="minorEastAsia"/>
        </w:rPr>
        <w:t>/</w:t>
      </w:r>
      <w:proofErr w:type="spellStart"/>
      <w:r w:rsidRPr="46657690">
        <w:rPr>
          <w:rFonts w:eastAsiaTheme="minorEastAsia"/>
        </w:rPr>
        <w:t>values</w:t>
      </w:r>
      <w:r w:rsidR="7433540E" w:rsidRPr="4E0ED9E6">
        <w:rPr>
          <w:rFonts w:eastAsiaTheme="minorEastAsia"/>
        </w:rPr>
        <w:t>.yaml</w:t>
      </w:r>
      <w:proofErr w:type="spellEnd"/>
      <w:r w:rsidRPr="46657690">
        <w:rPr>
          <w:rFonts w:eastAsiaTheme="minorEastAsia"/>
        </w:rPr>
        <w:t xml:space="preserve"> file and update DNS names accordingly</w:t>
      </w:r>
      <w:r w:rsidR="4205BBE3" w:rsidRPr="373DC645">
        <w:rPr>
          <w:rFonts w:eastAsiaTheme="minorEastAsia"/>
        </w:rPr>
        <w:t>:</w:t>
      </w:r>
    </w:p>
    <w:p w14:paraId="2FCAA702" w14:textId="6FC62FCB" w:rsidR="1A38A22B" w:rsidRDefault="1A38A22B">
      <w:r w:rsidRPr="191420C5">
        <w:rPr>
          <w:rFonts w:ascii="Courier New" w:eastAsia="Courier New" w:hAnsi="Courier New" w:cs="Courier New"/>
          <w:sz w:val="20"/>
          <w:szCs w:val="20"/>
        </w:rPr>
        <w:t xml:space="preserve">...  </w:t>
      </w:r>
    </w:p>
    <w:p w14:paraId="645AEFD6" w14:textId="51A07AAE" w:rsidR="1A38A22B" w:rsidRDefault="1A38A22B">
      <w:r w:rsidRPr="191420C5">
        <w:rPr>
          <w:rFonts w:ascii="Courier New" w:eastAsia="Courier New" w:hAnsi="Courier New" w:cs="Courier New"/>
          <w:sz w:val="20"/>
          <w:szCs w:val="20"/>
        </w:rPr>
        <w:t xml:space="preserve">ingress:    </w:t>
      </w:r>
    </w:p>
    <w:p w14:paraId="1B5567A1" w14:textId="1D028FB0" w:rsidR="1A38A22B" w:rsidRDefault="1A38A22B" w:rsidP="321DA570">
      <w:pPr>
        <w:ind w:firstLine="720"/>
      </w:pPr>
      <w:r w:rsidRPr="191420C5">
        <w:rPr>
          <w:rFonts w:ascii="Courier New" w:eastAsia="Courier New" w:hAnsi="Courier New" w:cs="Courier New"/>
          <w:sz w:val="20"/>
          <w:szCs w:val="20"/>
        </w:rPr>
        <w:t>host: api.contoso-</w:t>
      </w:r>
      <w:r w:rsidR="64439F45" w:rsidRPr="154CBC61">
        <w:rPr>
          <w:rFonts w:ascii="Courier New" w:eastAsia="Courier New" w:hAnsi="Courier New" w:cs="Courier New"/>
          <w:sz w:val="20"/>
          <w:szCs w:val="20"/>
        </w:rPr>
        <w:t>ov-</w:t>
      </w:r>
      <w:r w:rsidR="7597262C" w:rsidRPr="7A0FBC31">
        <w:rPr>
          <w:rFonts w:ascii="Courier New" w:eastAsia="Courier New" w:hAnsi="Courier New" w:cs="Courier New"/>
          <w:sz w:val="20"/>
          <w:szCs w:val="20"/>
        </w:rPr>
        <w:t>kitappstreaming</w:t>
      </w:r>
      <w:r w:rsidRPr="191420C5">
        <w:rPr>
          <w:rFonts w:ascii="Courier New" w:eastAsia="Courier New" w:hAnsi="Courier New" w:cs="Courier New"/>
          <w:sz w:val="20"/>
          <w:szCs w:val="20"/>
        </w:rPr>
        <w:t xml:space="preserve">.net   &lt;--- your private domain here </w:t>
      </w:r>
    </w:p>
    <w:p w14:paraId="59512190" w14:textId="5A3C7177" w:rsidR="07E5C684" w:rsidRDefault="07E5C684" w:rsidP="321DA570">
      <w:pPr>
        <w:rPr>
          <w:rFonts w:ascii="Courier New" w:eastAsia="Courier New" w:hAnsi="Courier New" w:cs="Courier New"/>
          <w:sz w:val="20"/>
          <w:szCs w:val="20"/>
        </w:rPr>
      </w:pPr>
      <w:r w:rsidRPr="321DA570">
        <w:rPr>
          <w:rFonts w:ascii="Courier New" w:eastAsia="Courier New" w:hAnsi="Courier New" w:cs="Courier New"/>
          <w:sz w:val="20"/>
          <w:szCs w:val="20"/>
        </w:rPr>
        <w:t>...</w:t>
      </w:r>
    </w:p>
    <w:p w14:paraId="22A9305F" w14:textId="4731B347" w:rsidR="134608F0" w:rsidRDefault="0C149205" w:rsidP="1B4BCA5E">
      <w:pPr>
        <w:rPr>
          <w:rFonts w:eastAsiaTheme="minorEastAsia"/>
        </w:rPr>
      </w:pPr>
      <w:r w:rsidRPr="2180E20E">
        <w:rPr>
          <w:rFonts w:eastAsiaTheme="minorEastAsia"/>
        </w:rPr>
        <w:t xml:space="preserve">Deploy </w:t>
      </w:r>
      <w:r w:rsidRPr="3281E3DF">
        <w:rPr>
          <w:rFonts w:ascii="Courier New" w:eastAsia="Courier New" w:hAnsi="Courier New" w:cs="Courier New"/>
          <w:sz w:val="20"/>
          <w:szCs w:val="20"/>
        </w:rPr>
        <w:t>helm/kit-</w:t>
      </w:r>
      <w:proofErr w:type="spellStart"/>
      <w:r w:rsidRPr="3281E3DF">
        <w:rPr>
          <w:rFonts w:ascii="Courier New" w:eastAsia="Courier New" w:hAnsi="Courier New" w:cs="Courier New"/>
          <w:sz w:val="20"/>
          <w:szCs w:val="20"/>
        </w:rPr>
        <w:t>appstreaming</w:t>
      </w:r>
      <w:proofErr w:type="spellEnd"/>
      <w:r w:rsidRPr="3281E3DF">
        <w:rPr>
          <w:rFonts w:ascii="Courier New" w:eastAsia="Courier New" w:hAnsi="Courier New" w:cs="Courier New"/>
          <w:sz w:val="20"/>
          <w:szCs w:val="20"/>
        </w:rPr>
        <w:t xml:space="preserve">-applications </w:t>
      </w:r>
      <w:r w:rsidRPr="2180E20E">
        <w:rPr>
          <w:rFonts w:eastAsiaTheme="minorEastAsia"/>
        </w:rPr>
        <w:t>by</w:t>
      </w:r>
      <w:r w:rsidRPr="3281E3DF">
        <w:rPr>
          <w:rFonts w:eastAsiaTheme="minorEastAsia"/>
        </w:rPr>
        <w:t xml:space="preserve"> running:</w:t>
      </w:r>
    </w:p>
    <w:p w14:paraId="01B925A8" w14:textId="6F11CFD2" w:rsidR="1A38A22B" w:rsidRDefault="1A38A22B" w:rsidP="191420C5">
      <w:pPr>
        <w:spacing w:before="240" w:after="240"/>
      </w:pPr>
      <w:r w:rsidRPr="191420C5">
        <w:rPr>
          <w:rFonts w:ascii="Times New Roman" w:eastAsia="Times New Roman" w:hAnsi="Times New Roman" w:cs="Times New Roman"/>
        </w:rPr>
        <w:t xml:space="preserve"> </w:t>
      </w:r>
    </w:p>
    <w:p w14:paraId="07AEDA95" w14:textId="2E37E231" w:rsidR="1A38A22B" w:rsidRDefault="1A38A22B">
      <w:r w:rsidRPr="191420C5">
        <w:rPr>
          <w:rFonts w:ascii="Courier New" w:eastAsia="Courier New" w:hAnsi="Courier New" w:cs="Courier New"/>
          <w:sz w:val="20"/>
          <w:szCs w:val="20"/>
        </w:rPr>
        <w:t>helm upgrade --install --namespace omni-streaming -f helm/kit-</w:t>
      </w:r>
      <w:proofErr w:type="spellStart"/>
      <w:r w:rsidRPr="191420C5">
        <w:rPr>
          <w:rFonts w:ascii="Courier New" w:eastAsia="Courier New" w:hAnsi="Courier New" w:cs="Courier New"/>
          <w:sz w:val="20"/>
          <w:szCs w:val="20"/>
        </w:rPr>
        <w:t>appstreaming</w:t>
      </w:r>
      <w:proofErr w:type="spellEnd"/>
      <w:r w:rsidRPr="191420C5">
        <w:rPr>
          <w:rFonts w:ascii="Courier New" w:eastAsia="Courier New" w:hAnsi="Courier New" w:cs="Courier New"/>
          <w:sz w:val="20"/>
          <w:szCs w:val="20"/>
        </w:rPr>
        <w:t>-applications/</w:t>
      </w:r>
      <w:proofErr w:type="spellStart"/>
      <w:r w:rsidRPr="191420C5">
        <w:rPr>
          <w:rFonts w:ascii="Courier New" w:eastAsia="Courier New" w:hAnsi="Courier New" w:cs="Courier New"/>
          <w:sz w:val="20"/>
          <w:szCs w:val="20"/>
        </w:rPr>
        <w:t>values.yaml</w:t>
      </w:r>
      <w:proofErr w:type="spellEnd"/>
      <w:r w:rsidRPr="191420C5">
        <w:rPr>
          <w:rFonts w:ascii="Courier New" w:eastAsia="Courier New" w:hAnsi="Courier New" w:cs="Courier New"/>
          <w:sz w:val="20"/>
          <w:szCs w:val="20"/>
        </w:rPr>
        <w:t xml:space="preserve"> applications omniverse/kit-</w:t>
      </w:r>
      <w:proofErr w:type="spellStart"/>
      <w:r w:rsidRPr="191420C5">
        <w:rPr>
          <w:rFonts w:ascii="Courier New" w:eastAsia="Courier New" w:hAnsi="Courier New" w:cs="Courier New"/>
          <w:sz w:val="20"/>
          <w:szCs w:val="20"/>
        </w:rPr>
        <w:t>appstreaming</w:t>
      </w:r>
      <w:proofErr w:type="spellEnd"/>
      <w:r w:rsidRPr="191420C5">
        <w:rPr>
          <w:rFonts w:ascii="Courier New" w:eastAsia="Courier New" w:hAnsi="Courier New" w:cs="Courier New"/>
          <w:sz w:val="20"/>
          <w:szCs w:val="20"/>
        </w:rPr>
        <w:t>-applications</w:t>
      </w:r>
      <w:r w:rsidRPr="191420C5">
        <w:t xml:space="preserve"> </w:t>
      </w:r>
    </w:p>
    <w:p w14:paraId="25EA468D" w14:textId="2C588BB2" w:rsidR="1A38A22B" w:rsidRPr="00470A81" w:rsidRDefault="7D001BA4" w:rsidP="005E3609">
      <w:pPr>
        <w:pStyle w:val="Heading4"/>
      </w:pPr>
      <w:bookmarkStart w:id="147" w:name="_Toc588410360"/>
      <w:bookmarkStart w:id="148" w:name="_Toc182123741"/>
      <w:r>
        <w:t>RMCP (helm/kit-</w:t>
      </w:r>
      <w:proofErr w:type="spellStart"/>
      <w:r>
        <w:t>appstreaming</w:t>
      </w:r>
      <w:proofErr w:type="spellEnd"/>
      <w:r>
        <w:t>-</w:t>
      </w:r>
      <w:proofErr w:type="spellStart"/>
      <w:r>
        <w:t>rmcp</w:t>
      </w:r>
      <w:proofErr w:type="spellEnd"/>
      <w:r>
        <w:t>)</w:t>
      </w:r>
      <w:bookmarkEnd w:id="147"/>
      <w:bookmarkEnd w:id="148"/>
    </w:p>
    <w:p w14:paraId="523F9F09" w14:textId="18877E01" w:rsidR="1A38A22B" w:rsidRDefault="1A38A22B" w:rsidP="191420C5">
      <w:pPr>
        <w:spacing w:before="240" w:after="240"/>
        <w:rPr>
          <w:rFonts w:eastAsiaTheme="minorEastAsia"/>
        </w:rPr>
      </w:pPr>
      <w:r w:rsidRPr="05C17CC2">
        <w:rPr>
          <w:rFonts w:eastAsiaTheme="minorEastAsia"/>
        </w:rPr>
        <w:t xml:space="preserve">Check </w:t>
      </w:r>
      <w:r w:rsidR="55F7C296" w:rsidRPr="1B779418">
        <w:rPr>
          <w:rFonts w:eastAsiaTheme="minorEastAsia"/>
        </w:rPr>
        <w:t>helm/kit-</w:t>
      </w:r>
      <w:proofErr w:type="spellStart"/>
      <w:r w:rsidR="55F7C296" w:rsidRPr="1B779418">
        <w:rPr>
          <w:rFonts w:eastAsiaTheme="minorEastAsia"/>
        </w:rPr>
        <w:t>appstreaming</w:t>
      </w:r>
      <w:proofErr w:type="spellEnd"/>
      <w:r w:rsidR="55F7C296" w:rsidRPr="1B779418">
        <w:rPr>
          <w:rFonts w:eastAsiaTheme="minorEastAsia"/>
        </w:rPr>
        <w:t>-</w:t>
      </w:r>
      <w:proofErr w:type="spellStart"/>
      <w:r w:rsidR="55F7C296" w:rsidRPr="1B779418">
        <w:rPr>
          <w:rFonts w:eastAsiaTheme="minorEastAsia"/>
        </w:rPr>
        <w:t>rcmp</w:t>
      </w:r>
      <w:proofErr w:type="spellEnd"/>
      <w:r w:rsidR="55F7C296" w:rsidRPr="1B779418">
        <w:rPr>
          <w:rFonts w:eastAsiaTheme="minorEastAsia"/>
        </w:rPr>
        <w:t>/</w:t>
      </w:r>
      <w:proofErr w:type="spellStart"/>
      <w:r w:rsidRPr="1B779418">
        <w:rPr>
          <w:rFonts w:eastAsiaTheme="minorEastAsia"/>
        </w:rPr>
        <w:t>values</w:t>
      </w:r>
      <w:r w:rsidR="55F7C296" w:rsidRPr="1B779418">
        <w:rPr>
          <w:rFonts w:eastAsiaTheme="minorEastAsia"/>
        </w:rPr>
        <w:t>.yaml</w:t>
      </w:r>
      <w:proofErr w:type="spellEnd"/>
      <w:r w:rsidRPr="05C17CC2">
        <w:rPr>
          <w:rFonts w:eastAsiaTheme="minorEastAsia"/>
        </w:rPr>
        <w:t xml:space="preserve"> file and update DNS names accordingly</w:t>
      </w:r>
      <w:r w:rsidR="0F9138AC" w:rsidRPr="05C17CC2">
        <w:rPr>
          <w:rFonts w:eastAsiaTheme="minorEastAsia"/>
        </w:rPr>
        <w:t>.</w:t>
      </w:r>
    </w:p>
    <w:p w14:paraId="512C797B" w14:textId="6DF71DCA" w:rsidR="1A38A22B" w:rsidRDefault="1A38A22B" w:rsidP="191420C5">
      <w:pPr>
        <w:spacing w:before="240" w:after="240"/>
      </w:pPr>
      <w:r w:rsidRPr="191420C5">
        <w:rPr>
          <w:rFonts w:ascii="Times New Roman" w:eastAsia="Times New Roman" w:hAnsi="Times New Roman" w:cs="Times New Roman"/>
        </w:rPr>
        <w:t xml:space="preserve">Change or comment out affinity from </w:t>
      </w:r>
      <w:r w:rsidRPr="191420C5">
        <w:rPr>
          <w:rFonts w:ascii="Courier New" w:eastAsia="Courier New" w:hAnsi="Courier New" w:cs="Courier New"/>
          <w:sz w:val="20"/>
          <w:szCs w:val="20"/>
        </w:rPr>
        <w:t>system</w:t>
      </w:r>
      <w:r w:rsidRPr="191420C5">
        <w:rPr>
          <w:rFonts w:ascii="Times New Roman" w:eastAsia="Times New Roman" w:hAnsi="Times New Roman" w:cs="Times New Roman"/>
        </w:rPr>
        <w:t xml:space="preserve"> to </w:t>
      </w:r>
      <w:proofErr w:type="spellStart"/>
      <w:r w:rsidRPr="191420C5">
        <w:rPr>
          <w:rFonts w:ascii="Courier New" w:eastAsia="Courier New" w:hAnsi="Courier New" w:cs="Courier New"/>
          <w:sz w:val="20"/>
          <w:szCs w:val="20"/>
        </w:rPr>
        <w:t>agentpool</w:t>
      </w:r>
      <w:proofErr w:type="spellEnd"/>
    </w:p>
    <w:p w14:paraId="6C38EEC1" w14:textId="7F22B269" w:rsidR="1A38A22B" w:rsidRDefault="2F67A731" w:rsidP="191420C5">
      <w:pPr>
        <w:spacing w:before="240" w:after="240"/>
      </w:pPr>
      <w:r>
        <w:rPr>
          <w:noProof/>
        </w:rPr>
        <w:drawing>
          <wp:inline distT="0" distB="0" distL="0" distR="0" wp14:anchorId="0F0FC41D" wp14:editId="25B3E40C">
            <wp:extent cx="5943600" cy="1866900"/>
            <wp:effectExtent l="0" t="0" r="0" b="0"/>
            <wp:docPr id="11142405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40568"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1866900"/>
                    </a:xfrm>
                    <a:prstGeom prst="rect">
                      <a:avLst/>
                    </a:prstGeom>
                  </pic:spPr>
                </pic:pic>
              </a:graphicData>
            </a:graphic>
          </wp:inline>
        </w:drawing>
      </w:r>
      <w:r w:rsidR="1A38A22B" w:rsidRPr="191420C5">
        <w:rPr>
          <w:rFonts w:ascii="Times New Roman" w:eastAsia="Times New Roman" w:hAnsi="Times New Roman" w:cs="Times New Roman"/>
        </w:rPr>
        <w:t xml:space="preserve"> </w:t>
      </w:r>
    </w:p>
    <w:p w14:paraId="4405668C" w14:textId="7F87326D" w:rsidR="1A38A22B" w:rsidRDefault="1A38A22B">
      <w:r w:rsidRPr="191420C5">
        <w:rPr>
          <w:rFonts w:ascii="Courier New" w:eastAsia="Courier New" w:hAnsi="Courier New" w:cs="Courier New"/>
          <w:sz w:val="20"/>
          <w:szCs w:val="20"/>
        </w:rPr>
        <w:t xml:space="preserve">helm upgrade </w:t>
      </w:r>
      <w:r w:rsidR="6F17A603" w:rsidRPr="131AA349">
        <w:rPr>
          <w:rFonts w:ascii="Courier New" w:eastAsia="Courier New" w:hAnsi="Courier New" w:cs="Courier New"/>
          <w:sz w:val="20"/>
          <w:szCs w:val="20"/>
        </w:rPr>
        <w:t>–</w:t>
      </w:r>
      <w:r w:rsidRPr="191420C5">
        <w:rPr>
          <w:rFonts w:ascii="Courier New" w:eastAsia="Courier New" w:hAnsi="Courier New" w:cs="Courier New"/>
          <w:sz w:val="20"/>
          <w:szCs w:val="20"/>
        </w:rPr>
        <w:t>install --namespace omni-streaming -f helm/kit-</w:t>
      </w:r>
      <w:proofErr w:type="spellStart"/>
      <w:r w:rsidRPr="191420C5">
        <w:rPr>
          <w:rFonts w:ascii="Courier New" w:eastAsia="Courier New" w:hAnsi="Courier New" w:cs="Courier New"/>
          <w:sz w:val="20"/>
          <w:szCs w:val="20"/>
        </w:rPr>
        <w:t>appstreaming</w:t>
      </w:r>
      <w:proofErr w:type="spellEnd"/>
      <w:r w:rsidRPr="191420C5">
        <w:rPr>
          <w:rFonts w:ascii="Courier New" w:eastAsia="Courier New" w:hAnsi="Courier New" w:cs="Courier New"/>
          <w:sz w:val="20"/>
          <w:szCs w:val="20"/>
        </w:rPr>
        <w:t>-</w:t>
      </w:r>
      <w:proofErr w:type="spellStart"/>
      <w:r w:rsidRPr="191420C5">
        <w:rPr>
          <w:rFonts w:ascii="Courier New" w:eastAsia="Courier New" w:hAnsi="Courier New" w:cs="Courier New"/>
          <w:sz w:val="20"/>
          <w:szCs w:val="20"/>
        </w:rPr>
        <w:t>rmcp</w:t>
      </w:r>
      <w:proofErr w:type="spellEnd"/>
      <w:r w:rsidRPr="191420C5">
        <w:rPr>
          <w:rFonts w:ascii="Courier New" w:eastAsia="Courier New" w:hAnsi="Courier New" w:cs="Courier New"/>
          <w:sz w:val="20"/>
          <w:szCs w:val="20"/>
        </w:rPr>
        <w:t>/</w:t>
      </w:r>
      <w:proofErr w:type="spellStart"/>
      <w:r w:rsidRPr="191420C5">
        <w:rPr>
          <w:rFonts w:ascii="Courier New" w:eastAsia="Courier New" w:hAnsi="Courier New" w:cs="Courier New"/>
          <w:sz w:val="20"/>
          <w:szCs w:val="20"/>
        </w:rPr>
        <w:t>values.yaml</w:t>
      </w:r>
      <w:proofErr w:type="spellEnd"/>
      <w:r w:rsidRPr="191420C5">
        <w:rPr>
          <w:rFonts w:ascii="Courier New" w:eastAsia="Courier New" w:hAnsi="Courier New" w:cs="Courier New"/>
          <w:sz w:val="20"/>
          <w:szCs w:val="20"/>
        </w:rPr>
        <w:t xml:space="preserve"> </w:t>
      </w:r>
      <w:proofErr w:type="spellStart"/>
      <w:r w:rsidRPr="191420C5">
        <w:rPr>
          <w:rFonts w:ascii="Courier New" w:eastAsia="Courier New" w:hAnsi="Courier New" w:cs="Courier New"/>
          <w:sz w:val="20"/>
          <w:szCs w:val="20"/>
        </w:rPr>
        <w:t>rmcp</w:t>
      </w:r>
      <w:proofErr w:type="spellEnd"/>
      <w:r w:rsidRPr="191420C5">
        <w:rPr>
          <w:rFonts w:ascii="Courier New" w:eastAsia="Courier New" w:hAnsi="Courier New" w:cs="Courier New"/>
          <w:sz w:val="20"/>
          <w:szCs w:val="20"/>
        </w:rPr>
        <w:t xml:space="preserve"> omniverse/kit-</w:t>
      </w:r>
      <w:proofErr w:type="spellStart"/>
      <w:r w:rsidRPr="191420C5">
        <w:rPr>
          <w:rFonts w:ascii="Courier New" w:eastAsia="Courier New" w:hAnsi="Courier New" w:cs="Courier New"/>
          <w:sz w:val="20"/>
          <w:szCs w:val="20"/>
        </w:rPr>
        <w:t>appstreaming</w:t>
      </w:r>
      <w:proofErr w:type="spellEnd"/>
      <w:r w:rsidRPr="191420C5">
        <w:rPr>
          <w:rFonts w:ascii="Courier New" w:eastAsia="Courier New" w:hAnsi="Courier New" w:cs="Courier New"/>
          <w:sz w:val="20"/>
          <w:szCs w:val="20"/>
        </w:rPr>
        <w:t>-</w:t>
      </w:r>
      <w:proofErr w:type="spellStart"/>
      <w:r w:rsidRPr="191420C5">
        <w:rPr>
          <w:rFonts w:ascii="Courier New" w:eastAsia="Courier New" w:hAnsi="Courier New" w:cs="Courier New"/>
          <w:sz w:val="20"/>
          <w:szCs w:val="20"/>
        </w:rPr>
        <w:t>rmcp</w:t>
      </w:r>
      <w:proofErr w:type="spellEnd"/>
      <w:r w:rsidRPr="191420C5">
        <w:t xml:space="preserve"> </w:t>
      </w:r>
    </w:p>
    <w:p w14:paraId="376BF5A2" w14:textId="33D40043" w:rsidR="1A38A22B" w:rsidRDefault="1A38A22B" w:rsidP="191420C5">
      <w:pPr>
        <w:spacing w:before="240" w:after="240"/>
      </w:pPr>
      <w:r w:rsidRPr="191420C5">
        <w:rPr>
          <w:rFonts w:ascii="Times New Roman" w:eastAsia="Times New Roman" w:hAnsi="Times New Roman" w:cs="Times New Roman"/>
        </w:rPr>
        <w:t xml:space="preserve"> </w:t>
      </w:r>
    </w:p>
    <w:p w14:paraId="71AE1648" w14:textId="0689BB9B" w:rsidR="1A38A22B" w:rsidRPr="00470A81" w:rsidRDefault="7D001BA4" w:rsidP="005E3609">
      <w:pPr>
        <w:pStyle w:val="Heading4"/>
      </w:pPr>
      <w:bookmarkStart w:id="149" w:name="_Toc622623846"/>
      <w:bookmarkStart w:id="150" w:name="_Toc182123742"/>
      <w:r>
        <w:t>Deploy the custom streaming resources (manifests/omniverse/azure)</w:t>
      </w:r>
      <w:bookmarkEnd w:id="149"/>
      <w:bookmarkEnd w:id="150"/>
    </w:p>
    <w:p w14:paraId="17D247D6" w14:textId="57C60C59" w:rsidR="1A38A22B" w:rsidRDefault="1A38A22B" w:rsidP="5850C939">
      <w:pPr>
        <w:spacing w:after="0"/>
        <w:rPr>
          <w:rFonts w:eastAsiaTheme="minorEastAsia"/>
        </w:rPr>
      </w:pPr>
      <w:r w:rsidRPr="5850C939">
        <w:rPr>
          <w:rFonts w:eastAsiaTheme="minorEastAsia"/>
        </w:rPr>
        <w:t>To enable WSS</w:t>
      </w:r>
      <w:r w:rsidR="574A85B1" w:rsidRPr="46084663">
        <w:rPr>
          <w:rFonts w:eastAsiaTheme="minorEastAsia"/>
        </w:rPr>
        <w:t>,</w:t>
      </w:r>
      <w:r w:rsidRPr="46084663">
        <w:rPr>
          <w:rFonts w:eastAsiaTheme="minorEastAsia"/>
        </w:rPr>
        <w:t xml:space="preserve"> </w:t>
      </w:r>
      <w:r w:rsidR="3EB1AAF3" w:rsidRPr="46084663">
        <w:rPr>
          <w:rFonts w:eastAsiaTheme="minorEastAsia"/>
        </w:rPr>
        <w:t>o</w:t>
      </w:r>
      <w:r w:rsidRPr="46084663">
        <w:rPr>
          <w:rFonts w:eastAsiaTheme="minorEastAsia"/>
        </w:rPr>
        <w:t>pen</w:t>
      </w:r>
      <w:r w:rsidRPr="5850C939">
        <w:rPr>
          <w:rFonts w:eastAsiaTheme="minorEastAsia"/>
        </w:rPr>
        <w:t xml:space="preserve"> </w:t>
      </w:r>
      <w:r w:rsidRPr="191420C5">
        <w:rPr>
          <w:rFonts w:ascii="Courier New" w:eastAsia="Courier New" w:hAnsi="Courier New" w:cs="Courier New"/>
          <w:sz w:val="20"/>
          <w:szCs w:val="20"/>
        </w:rPr>
        <w:t>manifests/omniverse/azure/application-profile-</w:t>
      </w:r>
      <w:proofErr w:type="spellStart"/>
      <w:r w:rsidRPr="191420C5">
        <w:rPr>
          <w:rFonts w:ascii="Courier New" w:eastAsia="Courier New" w:hAnsi="Courier New" w:cs="Courier New"/>
          <w:sz w:val="20"/>
          <w:szCs w:val="20"/>
        </w:rPr>
        <w:t>wss.yaml</w:t>
      </w:r>
      <w:proofErr w:type="spellEnd"/>
      <w:r w:rsidRPr="5850C939">
        <w:rPr>
          <w:rFonts w:eastAsiaTheme="minorEastAsia"/>
        </w:rPr>
        <w:t xml:space="preserve"> and edit the following sections listed below:</w:t>
      </w:r>
    </w:p>
    <w:p w14:paraId="0DB24FC0" w14:textId="368DF4E5" w:rsidR="2E272A25" w:rsidRDefault="2F0F694B" w:rsidP="5850C939">
      <w:pPr>
        <w:spacing w:after="0"/>
        <w:ind w:left="720"/>
      </w:pPr>
      <w:r>
        <w:rPr>
          <w:noProof/>
        </w:rPr>
        <w:drawing>
          <wp:inline distT="0" distB="0" distL="0" distR="0" wp14:anchorId="28115E4B" wp14:editId="46E09F75">
            <wp:extent cx="5943600" cy="1133475"/>
            <wp:effectExtent l="0" t="0" r="0" b="0"/>
            <wp:docPr id="9561770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77023"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2A688EEF" w14:textId="10980580" w:rsidR="1A38A22B" w:rsidRDefault="43B45B04" w:rsidP="5850C939">
      <w:pPr>
        <w:spacing w:after="0"/>
        <w:rPr>
          <w:rFonts w:ascii="Courier New" w:eastAsia="Courier New" w:hAnsi="Courier New" w:cs="Courier New"/>
          <w:sz w:val="20"/>
          <w:szCs w:val="20"/>
        </w:rPr>
      </w:pPr>
      <w:r w:rsidRPr="6E2A0958">
        <w:rPr>
          <w:rFonts w:eastAsiaTheme="minorEastAsia"/>
        </w:rPr>
        <w:t>R</w:t>
      </w:r>
      <w:r w:rsidR="1A38A22B" w:rsidRPr="6E2A0958">
        <w:rPr>
          <w:rFonts w:eastAsiaTheme="minorEastAsia"/>
        </w:rPr>
        <w:t xml:space="preserve">un </w:t>
      </w:r>
      <w:proofErr w:type="spellStart"/>
      <w:r w:rsidR="1A38A22B" w:rsidRPr="191420C5">
        <w:rPr>
          <w:rFonts w:ascii="Courier New" w:eastAsia="Courier New" w:hAnsi="Courier New" w:cs="Courier New"/>
          <w:sz w:val="20"/>
          <w:szCs w:val="20"/>
        </w:rPr>
        <w:t>kubectl</w:t>
      </w:r>
      <w:proofErr w:type="spellEnd"/>
      <w:r w:rsidR="1A38A22B" w:rsidRPr="191420C5">
        <w:rPr>
          <w:rFonts w:ascii="Courier New" w:eastAsia="Courier New" w:hAnsi="Courier New" w:cs="Courier New"/>
          <w:sz w:val="20"/>
          <w:szCs w:val="20"/>
        </w:rPr>
        <w:t xml:space="preserve"> apply -n omni-streaming -f application-profile-</w:t>
      </w:r>
      <w:proofErr w:type="spellStart"/>
      <w:r w:rsidR="1A38A22B" w:rsidRPr="191420C5">
        <w:rPr>
          <w:rFonts w:ascii="Courier New" w:eastAsia="Courier New" w:hAnsi="Courier New" w:cs="Courier New"/>
          <w:sz w:val="20"/>
          <w:szCs w:val="20"/>
        </w:rPr>
        <w:t>wss.yaml</w:t>
      </w:r>
      <w:proofErr w:type="spellEnd"/>
      <w:r w:rsidR="1DA6DA0F" w:rsidRPr="396E80FD">
        <w:rPr>
          <w:rFonts w:ascii="Courier New" w:eastAsia="Courier New" w:hAnsi="Courier New" w:cs="Courier New"/>
          <w:sz w:val="20"/>
          <w:szCs w:val="20"/>
        </w:rPr>
        <w:t>.</w:t>
      </w:r>
    </w:p>
    <w:p w14:paraId="1B7482FF" w14:textId="3696B75C" w:rsidR="1A38A22B" w:rsidRDefault="1A38A22B" w:rsidP="191420C5">
      <w:pPr>
        <w:spacing w:before="240" w:after="240"/>
        <w:rPr>
          <w:rFonts w:ascii="Courier New" w:eastAsia="Courier New" w:hAnsi="Courier New" w:cs="Courier New"/>
          <w:sz w:val="20"/>
          <w:szCs w:val="20"/>
        </w:rPr>
      </w:pPr>
      <w:r w:rsidRPr="6E2A0958">
        <w:rPr>
          <w:rFonts w:eastAsiaTheme="minorEastAsia"/>
        </w:rPr>
        <w:t xml:space="preserve">Make the following changes in </w:t>
      </w:r>
      <w:r w:rsidRPr="396E80FD">
        <w:rPr>
          <w:rFonts w:ascii="Courier New" w:eastAsia="Courier New" w:hAnsi="Courier New" w:cs="Courier New"/>
          <w:sz w:val="20"/>
          <w:szCs w:val="20"/>
        </w:rPr>
        <w:t>manifests/omniverse/azure/application-profile-</w:t>
      </w:r>
      <w:proofErr w:type="spellStart"/>
      <w:r w:rsidRPr="396E80FD">
        <w:rPr>
          <w:rFonts w:ascii="Courier New" w:eastAsia="Courier New" w:hAnsi="Courier New" w:cs="Courier New"/>
          <w:sz w:val="20"/>
          <w:szCs w:val="20"/>
        </w:rPr>
        <w:t>azurelb.yaml</w:t>
      </w:r>
      <w:proofErr w:type="spellEnd"/>
      <w:r w:rsidR="0200D240" w:rsidRPr="396E80FD">
        <w:rPr>
          <w:rFonts w:ascii="Courier New" w:eastAsia="Courier New" w:hAnsi="Courier New" w:cs="Courier New"/>
          <w:sz w:val="20"/>
          <w:szCs w:val="20"/>
        </w:rPr>
        <w:t>.</w:t>
      </w:r>
    </w:p>
    <w:p w14:paraId="564E7455" w14:textId="37E4C4A0" w:rsidR="1A38A22B" w:rsidRDefault="0200D240" w:rsidP="191420C5">
      <w:pPr>
        <w:spacing w:before="240" w:after="240"/>
      </w:pPr>
      <w:r>
        <w:rPr>
          <w:noProof/>
        </w:rPr>
        <w:drawing>
          <wp:inline distT="0" distB="0" distL="0" distR="0" wp14:anchorId="46BDAB0D" wp14:editId="0FA5527D">
            <wp:extent cx="6076950" cy="1236815"/>
            <wp:effectExtent l="0" t="0" r="0" b="0"/>
            <wp:docPr id="13495266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26689" name=""/>
                    <pic:cNvPicPr/>
                  </pic:nvPicPr>
                  <pic:blipFill>
                    <a:blip r:embed="rId93">
                      <a:extLst>
                        <a:ext uri="{28A0092B-C50C-407E-A947-70E740481C1C}">
                          <a14:useLocalDpi xmlns:a14="http://schemas.microsoft.com/office/drawing/2010/main"/>
                        </a:ext>
                      </a:extLst>
                    </a:blip>
                    <a:stretch>
                      <a:fillRect/>
                    </a:stretch>
                  </pic:blipFill>
                  <pic:spPr>
                    <a:xfrm>
                      <a:off x="0" y="0"/>
                      <a:ext cx="6076950" cy="1236815"/>
                    </a:xfrm>
                    <a:prstGeom prst="rect">
                      <a:avLst/>
                    </a:prstGeom>
                  </pic:spPr>
                </pic:pic>
              </a:graphicData>
            </a:graphic>
          </wp:inline>
        </w:drawing>
      </w:r>
      <w:r w:rsidR="1A38A22B" w:rsidRPr="191420C5">
        <w:rPr>
          <w:rFonts w:ascii="Times New Roman" w:eastAsia="Times New Roman" w:hAnsi="Times New Roman" w:cs="Times New Roman"/>
        </w:rPr>
        <w:t xml:space="preserve"> </w:t>
      </w:r>
    </w:p>
    <w:p w14:paraId="4F76A936" w14:textId="3B233066" w:rsidR="1A38A22B" w:rsidRDefault="1A38A22B" w:rsidP="191420C5">
      <w:pPr>
        <w:spacing w:before="240" w:after="240"/>
      </w:pPr>
      <w:r w:rsidRPr="191420C5">
        <w:rPr>
          <w:rFonts w:ascii="Times New Roman" w:eastAsia="Times New Roman" w:hAnsi="Times New Roman" w:cs="Times New Roman"/>
        </w:rPr>
        <w:t xml:space="preserve"> </w:t>
      </w:r>
    </w:p>
    <w:p w14:paraId="02792643" w14:textId="3364FB01" w:rsidR="1A38A22B" w:rsidRDefault="1A38A22B" w:rsidP="55E58E25">
      <w:pPr>
        <w:spacing w:before="240" w:after="240"/>
        <w:rPr>
          <w:rFonts w:eastAsiaTheme="minorEastAsia"/>
        </w:rPr>
      </w:pPr>
      <w:r w:rsidRPr="79845F19">
        <w:rPr>
          <w:rFonts w:eastAsiaTheme="minorEastAsia"/>
        </w:rPr>
        <w:t xml:space="preserve">To disable WSS, make the following changes in </w:t>
      </w:r>
    </w:p>
    <w:p w14:paraId="44FB38CC" w14:textId="31C2562A" w:rsidR="1A38A22B" w:rsidRDefault="1A38A22B" w:rsidP="191420C5">
      <w:pPr>
        <w:spacing w:before="240" w:after="240"/>
        <w:rPr>
          <w:rFonts w:eastAsiaTheme="minorEastAsia"/>
        </w:rPr>
      </w:pPr>
      <w:r w:rsidRPr="71869075">
        <w:rPr>
          <w:rFonts w:ascii="Courier New" w:eastAsia="Courier New" w:hAnsi="Courier New" w:cs="Courier New"/>
          <w:sz w:val="20"/>
          <w:szCs w:val="20"/>
        </w:rPr>
        <w:t>manifests/omniverse/azure/application-profile-</w:t>
      </w:r>
      <w:proofErr w:type="spellStart"/>
      <w:r w:rsidRPr="71869075">
        <w:rPr>
          <w:rFonts w:ascii="Courier New" w:eastAsia="Courier New" w:hAnsi="Courier New" w:cs="Courier New"/>
          <w:sz w:val="20"/>
          <w:szCs w:val="20"/>
        </w:rPr>
        <w:t>azurelb.yaml</w:t>
      </w:r>
      <w:proofErr w:type="spellEnd"/>
      <w:r w:rsidR="2C2B6DDE" w:rsidRPr="71869075">
        <w:rPr>
          <w:rFonts w:eastAsiaTheme="minorEastAsia"/>
        </w:rPr>
        <w:t>:</w:t>
      </w:r>
    </w:p>
    <w:p w14:paraId="5A7ABD3B" w14:textId="0BDC27DA" w:rsidR="71869075" w:rsidRDefault="2C2B6DDE" w:rsidP="71869075">
      <w:pPr>
        <w:spacing w:before="240" w:after="240"/>
      </w:pPr>
      <w:r>
        <w:rPr>
          <w:noProof/>
        </w:rPr>
        <w:drawing>
          <wp:inline distT="0" distB="0" distL="0" distR="0" wp14:anchorId="24826C0B" wp14:editId="346CB4B7">
            <wp:extent cx="4572000" cy="990600"/>
            <wp:effectExtent l="0" t="0" r="0" b="0"/>
            <wp:docPr id="8598037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03784" name=""/>
                    <pic:cNvPicPr/>
                  </pic:nvPicPr>
                  <pic:blipFill>
                    <a:blip r:embed="rId94">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26915E8E" w14:textId="20A392C2" w:rsidR="1A38A22B" w:rsidRDefault="1A38A22B" w:rsidP="191420C5">
      <w:pPr>
        <w:spacing w:before="240" w:after="240"/>
        <w:rPr>
          <w:rFonts w:eastAsiaTheme="minorEastAsia"/>
        </w:rPr>
      </w:pPr>
      <w:r w:rsidRPr="6EBDB368">
        <w:rPr>
          <w:rFonts w:eastAsiaTheme="minorEastAsia"/>
        </w:rPr>
        <w:t>Then run</w:t>
      </w:r>
      <w:r w:rsidR="0A340F7F" w:rsidRPr="6EBDB368">
        <w:rPr>
          <w:rFonts w:eastAsiaTheme="minorEastAsia"/>
        </w:rPr>
        <w:t>:</w:t>
      </w:r>
      <w:r w:rsidRPr="6EBDB368">
        <w:rPr>
          <w:rFonts w:eastAsiaTheme="minorEastAsia"/>
        </w:rPr>
        <w:t xml:space="preserve"> </w:t>
      </w:r>
    </w:p>
    <w:p w14:paraId="04A3A078" w14:textId="3772CD94" w:rsidR="1A38A22B" w:rsidRDefault="1A38A22B">
      <w:proofErr w:type="spellStart"/>
      <w:r w:rsidRPr="191420C5">
        <w:rPr>
          <w:rFonts w:ascii="Courier New" w:eastAsia="Courier New" w:hAnsi="Courier New" w:cs="Courier New"/>
          <w:sz w:val="20"/>
          <w:szCs w:val="20"/>
        </w:rPr>
        <w:t>kubectl</w:t>
      </w:r>
      <w:proofErr w:type="spellEnd"/>
      <w:r w:rsidRPr="191420C5">
        <w:rPr>
          <w:rFonts w:ascii="Courier New" w:eastAsia="Courier New" w:hAnsi="Courier New" w:cs="Courier New"/>
          <w:sz w:val="20"/>
          <w:szCs w:val="20"/>
        </w:rPr>
        <w:t xml:space="preserve"> apply -n omni-streaming -f application-profile-</w:t>
      </w:r>
      <w:proofErr w:type="spellStart"/>
      <w:r w:rsidRPr="191420C5">
        <w:rPr>
          <w:rFonts w:ascii="Courier New" w:eastAsia="Courier New" w:hAnsi="Courier New" w:cs="Courier New"/>
          <w:sz w:val="20"/>
          <w:szCs w:val="20"/>
        </w:rPr>
        <w:t>azurelb.</w:t>
      </w:r>
      <w:r w:rsidRPr="5F2B64BC">
        <w:rPr>
          <w:rFonts w:ascii="Courier New" w:eastAsia="Courier New" w:hAnsi="Courier New" w:cs="Courier New"/>
          <w:sz w:val="20"/>
          <w:szCs w:val="20"/>
        </w:rPr>
        <w:t>yaml</w:t>
      </w:r>
      <w:proofErr w:type="spellEnd"/>
    </w:p>
    <w:p w14:paraId="6D2F0ADC" w14:textId="1BC10605" w:rsidR="1A38A22B" w:rsidRDefault="1A38A22B">
      <w:proofErr w:type="spellStart"/>
      <w:r w:rsidRPr="5F2B64BC">
        <w:rPr>
          <w:rFonts w:ascii="Courier New" w:eastAsia="Courier New" w:hAnsi="Courier New" w:cs="Courier New"/>
          <w:sz w:val="20"/>
          <w:szCs w:val="20"/>
        </w:rPr>
        <w:t>kubectl</w:t>
      </w:r>
      <w:proofErr w:type="spellEnd"/>
      <w:r w:rsidRPr="191420C5">
        <w:rPr>
          <w:rFonts w:ascii="Courier New" w:eastAsia="Courier New" w:hAnsi="Courier New" w:cs="Courier New"/>
          <w:sz w:val="20"/>
          <w:szCs w:val="20"/>
        </w:rPr>
        <w:t xml:space="preserve"> apply -n omni-streaming -f </w:t>
      </w:r>
      <w:proofErr w:type="spellStart"/>
      <w:r w:rsidRPr="191420C5">
        <w:rPr>
          <w:rFonts w:ascii="Courier New" w:eastAsia="Courier New" w:hAnsi="Courier New" w:cs="Courier New"/>
          <w:sz w:val="20"/>
          <w:szCs w:val="20"/>
        </w:rPr>
        <w:t>application.</w:t>
      </w:r>
      <w:r w:rsidRPr="4253DBC6">
        <w:rPr>
          <w:rFonts w:ascii="Courier New" w:eastAsia="Courier New" w:hAnsi="Courier New" w:cs="Courier New"/>
          <w:sz w:val="20"/>
          <w:szCs w:val="20"/>
        </w:rPr>
        <w:t>yaml</w:t>
      </w:r>
      <w:proofErr w:type="spellEnd"/>
    </w:p>
    <w:p w14:paraId="701F7317" w14:textId="7464CF47" w:rsidR="1A38A22B" w:rsidRDefault="1A38A22B">
      <w:proofErr w:type="spellStart"/>
      <w:r w:rsidRPr="4253DBC6">
        <w:rPr>
          <w:rFonts w:ascii="Courier New" w:eastAsia="Courier New" w:hAnsi="Courier New" w:cs="Courier New"/>
          <w:sz w:val="20"/>
          <w:szCs w:val="20"/>
        </w:rPr>
        <w:t>kubectl</w:t>
      </w:r>
      <w:proofErr w:type="spellEnd"/>
      <w:r w:rsidRPr="191420C5">
        <w:rPr>
          <w:rFonts w:ascii="Courier New" w:eastAsia="Courier New" w:hAnsi="Courier New" w:cs="Courier New"/>
          <w:sz w:val="20"/>
          <w:szCs w:val="20"/>
        </w:rPr>
        <w:t xml:space="preserve"> apply -n omni-streaming -f application-</w:t>
      </w:r>
      <w:proofErr w:type="spellStart"/>
      <w:r w:rsidRPr="191420C5">
        <w:rPr>
          <w:rFonts w:ascii="Courier New" w:eastAsia="Courier New" w:hAnsi="Courier New" w:cs="Courier New"/>
          <w:sz w:val="20"/>
          <w:szCs w:val="20"/>
        </w:rPr>
        <w:t>version.yaml</w:t>
      </w:r>
      <w:proofErr w:type="spellEnd"/>
      <w:r w:rsidRPr="191420C5">
        <w:t xml:space="preserve"> </w:t>
      </w:r>
    </w:p>
    <w:p w14:paraId="6BD910F5" w14:textId="51100851" w:rsidR="1A38A22B" w:rsidRPr="00470A81" w:rsidRDefault="7D001BA4" w:rsidP="005E3609">
      <w:pPr>
        <w:pStyle w:val="Heading4"/>
      </w:pPr>
      <w:bookmarkStart w:id="151" w:name="_Toc1777490723"/>
      <w:bookmarkStart w:id="152" w:name="_Toc182123743"/>
      <w:r>
        <w:t xml:space="preserve">Deploy </w:t>
      </w:r>
      <w:proofErr w:type="spellStart"/>
      <w:r>
        <w:t>HelmRepository</w:t>
      </w:r>
      <w:proofErr w:type="spellEnd"/>
      <w:r>
        <w:t xml:space="preserve"> (manifests/helm-</w:t>
      </w:r>
      <w:proofErr w:type="spellStart"/>
      <w:r>
        <w:t>repostiories</w:t>
      </w:r>
      <w:proofErr w:type="spellEnd"/>
      <w:r>
        <w:t>)</w:t>
      </w:r>
      <w:bookmarkEnd w:id="151"/>
      <w:bookmarkEnd w:id="152"/>
    </w:p>
    <w:p w14:paraId="788C25D1" w14:textId="63E10A1A" w:rsidR="356E591F" w:rsidRDefault="356E591F" w:rsidP="415E3549">
      <w:pPr>
        <w:pStyle w:val="BodyText"/>
      </w:pPr>
      <w:r w:rsidRPr="415E3549">
        <w:t>Execute the following:</w:t>
      </w:r>
    </w:p>
    <w:p w14:paraId="14C173C4" w14:textId="50FF8AB3" w:rsidR="1A38A22B" w:rsidRDefault="1A38A22B">
      <w:proofErr w:type="spellStart"/>
      <w:r w:rsidRPr="191420C5">
        <w:rPr>
          <w:rFonts w:ascii="Courier New" w:eastAsia="Courier New" w:hAnsi="Courier New" w:cs="Courier New"/>
          <w:sz w:val="20"/>
          <w:szCs w:val="20"/>
        </w:rPr>
        <w:t>kubectl</w:t>
      </w:r>
      <w:proofErr w:type="spellEnd"/>
      <w:r w:rsidRPr="191420C5">
        <w:rPr>
          <w:rFonts w:ascii="Courier New" w:eastAsia="Courier New" w:hAnsi="Courier New" w:cs="Courier New"/>
          <w:sz w:val="20"/>
          <w:szCs w:val="20"/>
        </w:rPr>
        <w:t xml:space="preserve"> apply -n omni-streaming -f manifests/helm-repositories/</w:t>
      </w:r>
      <w:proofErr w:type="spellStart"/>
      <w:r w:rsidRPr="191420C5">
        <w:rPr>
          <w:rFonts w:ascii="Courier New" w:eastAsia="Courier New" w:hAnsi="Courier New" w:cs="Courier New"/>
          <w:sz w:val="20"/>
          <w:szCs w:val="20"/>
        </w:rPr>
        <w:t>ngc-omniverse.yaml</w:t>
      </w:r>
      <w:proofErr w:type="spellEnd"/>
      <w:r w:rsidRPr="191420C5">
        <w:t xml:space="preserve"> </w:t>
      </w:r>
    </w:p>
    <w:p w14:paraId="78802DE4" w14:textId="4C5759FD" w:rsidR="6823AB9F" w:rsidRDefault="6823AB9F" w:rsidP="6823AB9F">
      <w:pPr>
        <w:spacing w:before="240" w:after="240"/>
        <w:rPr>
          <w:rFonts w:ascii="Times New Roman" w:eastAsia="Times New Roman" w:hAnsi="Times New Roman" w:cs="Times New Roman"/>
        </w:rPr>
      </w:pPr>
    </w:p>
    <w:p w14:paraId="536EAE09" w14:textId="70203C64" w:rsidR="6823AB9F" w:rsidRDefault="6823AB9F" w:rsidP="6823AB9F">
      <w:pPr>
        <w:spacing w:before="240" w:after="240"/>
        <w:rPr>
          <w:rFonts w:ascii="Times New Roman" w:eastAsia="Times New Roman" w:hAnsi="Times New Roman" w:cs="Times New Roman"/>
        </w:rPr>
      </w:pPr>
    </w:p>
    <w:p w14:paraId="7AE920BF" w14:textId="64ED1651" w:rsidR="1A38A22B" w:rsidRDefault="1A38A22B" w:rsidP="4AE6EEE0">
      <w:pPr>
        <w:spacing w:before="240" w:after="240"/>
        <w:rPr>
          <w:rFonts w:eastAsiaTheme="minorEastAsia"/>
        </w:rPr>
      </w:pPr>
      <w:r w:rsidRPr="6823AB9F">
        <w:rPr>
          <w:rFonts w:eastAsiaTheme="minorEastAsia"/>
        </w:rPr>
        <w:t>This should (eventually) show</w:t>
      </w:r>
      <w:r w:rsidRPr="191420C5">
        <w:rPr>
          <w:rFonts w:ascii="Times New Roman" w:eastAsia="Times New Roman" w:hAnsi="Times New Roman" w:cs="Times New Roman"/>
        </w:rPr>
        <w:t xml:space="preserve"> </w:t>
      </w:r>
      <w:r w:rsidRPr="6823AB9F">
        <w:rPr>
          <w:rFonts w:ascii="Courier New" w:eastAsia="Courier New" w:hAnsi="Courier New" w:cs="Courier New"/>
          <w:sz w:val="20"/>
          <w:szCs w:val="20"/>
        </w:rPr>
        <w:t>READY: True</w:t>
      </w:r>
      <w:r w:rsidRPr="191420C5">
        <w:rPr>
          <w:rFonts w:ascii="Times New Roman" w:eastAsia="Times New Roman" w:hAnsi="Times New Roman" w:cs="Times New Roman"/>
        </w:rPr>
        <w:t xml:space="preserve"> </w:t>
      </w:r>
      <w:r w:rsidRPr="21769F2A">
        <w:rPr>
          <w:rFonts w:eastAsiaTheme="minorEastAsia"/>
        </w:rPr>
        <w:t>in the output of</w:t>
      </w:r>
      <w:r w:rsidR="24E366BA" w:rsidRPr="21769F2A">
        <w:rPr>
          <w:rFonts w:eastAsiaTheme="minorEastAsia"/>
        </w:rPr>
        <w:t>:</w:t>
      </w:r>
    </w:p>
    <w:p w14:paraId="7D6ED044" w14:textId="061D2BD7" w:rsidR="7003ECF7" w:rsidRDefault="7003ECF7" w:rsidP="25B924BF">
      <w:pPr>
        <w:spacing w:before="240" w:after="240"/>
      </w:pPr>
      <w:r>
        <w:rPr>
          <w:noProof/>
        </w:rPr>
        <w:drawing>
          <wp:inline distT="0" distB="0" distL="0" distR="0" wp14:anchorId="3AC65CFB" wp14:editId="653C73D1">
            <wp:extent cx="6143625" cy="738416"/>
            <wp:effectExtent l="0" t="0" r="0" b="0"/>
            <wp:docPr id="6960625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62560" name=""/>
                    <pic:cNvPicPr/>
                  </pic:nvPicPr>
                  <pic:blipFill>
                    <a:blip r:embed="rId95">
                      <a:extLst>
                        <a:ext uri="{28A0092B-C50C-407E-A947-70E740481C1C}">
                          <a14:useLocalDpi xmlns:a14="http://schemas.microsoft.com/office/drawing/2010/main"/>
                        </a:ext>
                      </a:extLst>
                    </a:blip>
                    <a:stretch>
                      <a:fillRect/>
                    </a:stretch>
                  </pic:blipFill>
                  <pic:spPr>
                    <a:xfrm>
                      <a:off x="0" y="0"/>
                      <a:ext cx="6143625" cy="738416"/>
                    </a:xfrm>
                    <a:prstGeom prst="rect">
                      <a:avLst/>
                    </a:prstGeom>
                  </pic:spPr>
                </pic:pic>
              </a:graphicData>
            </a:graphic>
          </wp:inline>
        </w:drawing>
      </w:r>
    </w:p>
    <w:p w14:paraId="0C7C0AED" w14:textId="412C4726" w:rsidR="1A38A22B" w:rsidRPr="00470A81" w:rsidRDefault="7D001BA4" w:rsidP="005E3609">
      <w:pPr>
        <w:pStyle w:val="Heading4"/>
      </w:pPr>
      <w:bookmarkStart w:id="153" w:name="_Toc422219446"/>
      <w:bookmarkStart w:id="154" w:name="_Toc182123744"/>
      <w:r>
        <w:t>Create private DNS record for ingress controller</w:t>
      </w:r>
      <w:bookmarkEnd w:id="153"/>
      <w:bookmarkEnd w:id="154"/>
    </w:p>
    <w:p w14:paraId="6523F466" w14:textId="5D8F9CA4" w:rsidR="1A38A22B" w:rsidRDefault="1A38A22B" w:rsidP="191420C5">
      <w:pPr>
        <w:spacing w:before="240" w:after="240"/>
      </w:pPr>
      <w:r w:rsidRPr="191420C5">
        <w:rPr>
          <w:rFonts w:ascii="Times New Roman" w:eastAsia="Times New Roman" w:hAnsi="Times New Roman" w:cs="Times New Roman"/>
        </w:rPr>
        <w:t xml:space="preserve">Go to the Private DNS Zone you created. Create the following </w:t>
      </w:r>
      <w:proofErr w:type="spellStart"/>
      <w:r w:rsidRPr="191420C5">
        <w:rPr>
          <w:rFonts w:ascii="Times New Roman" w:eastAsia="Times New Roman" w:hAnsi="Times New Roman" w:cs="Times New Roman"/>
        </w:rPr>
        <w:t>recordset</w:t>
      </w:r>
      <w:proofErr w:type="spellEnd"/>
      <w:r w:rsidRPr="191420C5">
        <w:rPr>
          <w:rFonts w:ascii="Times New Roman" w:eastAsia="Times New Roman" w:hAnsi="Times New Roman" w:cs="Times New Roman"/>
        </w:rPr>
        <w:t>:</w:t>
      </w:r>
    </w:p>
    <w:p w14:paraId="5E84FB8D" w14:textId="0065C152" w:rsidR="7BA48F04" w:rsidRDefault="7BA48F04" w:rsidP="5916C7F7">
      <w:pPr>
        <w:spacing w:before="240" w:after="240"/>
      </w:pPr>
      <w:commentRangeStart w:id="155"/>
      <w:commentRangeStart w:id="156"/>
      <w:commentRangeStart w:id="157"/>
      <w:commentRangeStart w:id="158"/>
      <w:commentRangeStart w:id="159"/>
      <w:commentRangeStart w:id="160"/>
      <w:commentRangeEnd w:id="155"/>
      <w:r>
        <w:rPr>
          <w:rStyle w:val="CommentReference"/>
        </w:rPr>
        <w:commentReference w:id="155"/>
      </w:r>
      <w:commentRangeEnd w:id="156"/>
      <w:r>
        <w:rPr>
          <w:rStyle w:val="CommentReference"/>
        </w:rPr>
        <w:commentReference w:id="156"/>
      </w:r>
      <w:commentRangeEnd w:id="157"/>
      <w:r>
        <w:rPr>
          <w:rStyle w:val="CommentReference"/>
        </w:rPr>
        <w:commentReference w:id="157"/>
      </w:r>
      <w:commentRangeEnd w:id="158"/>
      <w:r>
        <w:rPr>
          <w:rStyle w:val="CommentReference"/>
        </w:rPr>
        <w:commentReference w:id="158"/>
      </w:r>
      <w:commentRangeEnd w:id="159"/>
      <w:r>
        <w:rPr>
          <w:rStyle w:val="CommentReference"/>
        </w:rPr>
        <w:commentReference w:id="159"/>
      </w:r>
      <w:commentRangeEnd w:id="160"/>
      <w:r>
        <w:rPr>
          <w:rStyle w:val="CommentReference"/>
        </w:rPr>
        <w:commentReference w:id="160"/>
      </w:r>
      <w:r w:rsidR="00F00A77" w:rsidRPr="00B749D1">
        <w:rPr>
          <w:noProof/>
        </w:rPr>
        <w:drawing>
          <wp:inline distT="0" distB="0" distL="0" distR="0" wp14:anchorId="351B2E36" wp14:editId="6EC8AB6D">
            <wp:extent cx="4657725" cy="7241377"/>
            <wp:effectExtent l="0" t="0" r="0" b="0"/>
            <wp:docPr id="188878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85944" name="Picture 1" descr="A screenshot of a computer&#10;&#10;Description automatically generated"/>
                    <pic:cNvPicPr/>
                  </pic:nvPicPr>
                  <pic:blipFill>
                    <a:blip r:embed="rId96"/>
                    <a:stretch>
                      <a:fillRect/>
                    </a:stretch>
                  </pic:blipFill>
                  <pic:spPr>
                    <a:xfrm>
                      <a:off x="0" y="0"/>
                      <a:ext cx="4663078" cy="7249700"/>
                    </a:xfrm>
                    <a:prstGeom prst="rect">
                      <a:avLst/>
                    </a:prstGeom>
                  </pic:spPr>
                </pic:pic>
              </a:graphicData>
            </a:graphic>
          </wp:inline>
        </w:drawing>
      </w:r>
    </w:p>
    <w:p w14:paraId="51FC892D" w14:textId="3761C82D" w:rsidR="1A38A22B" w:rsidRDefault="1A38A22B" w:rsidP="191420C5">
      <w:pPr>
        <w:spacing w:before="240" w:after="240"/>
      </w:pPr>
      <w:hyperlink r:id="rId97">
        <w:r w:rsidRPr="191420C5">
          <w:rPr>
            <w:rStyle w:val="Hyperlink"/>
            <w:rFonts w:ascii="Times New Roman" w:eastAsia="Times New Roman" w:hAnsi="Times New Roman" w:cs="Times New Roman"/>
            <w:color w:val="0000FF"/>
            <w:u w:val="single"/>
          </w:rPr>
          <w:t>api.contoso-</w:t>
        </w:r>
        <w:r w:rsidR="64439F45" w:rsidRPr="154CBC61">
          <w:rPr>
            <w:rStyle w:val="Hyperlink"/>
            <w:rFonts w:ascii="Times New Roman" w:eastAsia="Times New Roman" w:hAnsi="Times New Roman" w:cs="Times New Roman"/>
            <w:color w:val="0000FF"/>
            <w:u w:val="single"/>
          </w:rPr>
          <w:t>ov-</w:t>
        </w:r>
        <w:r w:rsidR="7597262C" w:rsidRPr="7A0FBC31">
          <w:rPr>
            <w:rStyle w:val="Hyperlink"/>
            <w:rFonts w:ascii="Times New Roman" w:eastAsia="Times New Roman" w:hAnsi="Times New Roman" w:cs="Times New Roman"/>
            <w:color w:val="0000FF"/>
            <w:u w:val="single"/>
          </w:rPr>
          <w:t>kitappstreaming</w:t>
        </w:r>
        <w:r w:rsidRPr="191420C5">
          <w:rPr>
            <w:rStyle w:val="Hyperlink"/>
            <w:rFonts w:ascii="Times New Roman" w:eastAsia="Times New Roman" w:hAnsi="Times New Roman" w:cs="Times New Roman"/>
            <w:color w:val="0000FF"/>
            <w:u w:val="single"/>
          </w:rPr>
          <w:t>.net</w:t>
        </w:r>
      </w:hyperlink>
      <w:r w:rsidRPr="191420C5">
        <w:rPr>
          <w:rFonts w:ascii="Times New Roman" w:eastAsia="Times New Roman" w:hAnsi="Times New Roman" w:cs="Times New Roman"/>
        </w:rPr>
        <w:t xml:space="preserve"> -&gt; </w:t>
      </w:r>
      <w:r w:rsidRPr="191420C5">
        <w:rPr>
          <w:rFonts w:ascii="Courier New" w:eastAsia="Courier New" w:hAnsi="Courier New" w:cs="Courier New"/>
          <w:sz w:val="20"/>
          <w:szCs w:val="20"/>
        </w:rPr>
        <w:t xml:space="preserve">private external </w:t>
      </w:r>
      <w:proofErr w:type="spellStart"/>
      <w:r w:rsidRPr="191420C5">
        <w:rPr>
          <w:rFonts w:ascii="Courier New" w:eastAsia="Courier New" w:hAnsi="Courier New" w:cs="Courier New"/>
          <w:sz w:val="20"/>
          <w:szCs w:val="20"/>
        </w:rPr>
        <w:t>ip</w:t>
      </w:r>
      <w:proofErr w:type="spellEnd"/>
      <w:r w:rsidRPr="191420C5">
        <w:rPr>
          <w:rFonts w:ascii="Courier New" w:eastAsia="Courier New" w:hAnsi="Courier New" w:cs="Courier New"/>
          <w:sz w:val="20"/>
          <w:szCs w:val="20"/>
        </w:rPr>
        <w:t xml:space="preserve"> of ingress controller LB service</w:t>
      </w:r>
      <w:r w:rsidRPr="191420C5">
        <w:rPr>
          <w:rFonts w:ascii="Times New Roman" w:eastAsia="Times New Roman" w:hAnsi="Times New Roman" w:cs="Times New Roman"/>
        </w:rPr>
        <w:t xml:space="preserve"> (e.g. </w:t>
      </w:r>
      <w:r w:rsidRPr="191420C5">
        <w:rPr>
          <w:rFonts w:ascii="Courier New" w:eastAsia="Courier New" w:hAnsi="Courier New" w:cs="Courier New"/>
          <w:sz w:val="20"/>
          <w:szCs w:val="20"/>
        </w:rPr>
        <w:t>10.2.0.120</w:t>
      </w:r>
      <w:r w:rsidRPr="191420C5">
        <w:rPr>
          <w:rFonts w:ascii="Times New Roman" w:eastAsia="Times New Roman" w:hAnsi="Times New Roman" w:cs="Times New Roman"/>
        </w:rPr>
        <w:t xml:space="preserve"> shown below)</w:t>
      </w:r>
    </w:p>
    <w:p w14:paraId="54B77CC8" w14:textId="01231A09" w:rsidR="191420C5" w:rsidRDefault="309F7EAE" w:rsidP="191420C5">
      <w:pPr>
        <w:spacing w:before="240" w:after="240"/>
      </w:pPr>
      <w:r>
        <w:rPr>
          <w:noProof/>
        </w:rPr>
        <w:drawing>
          <wp:inline distT="0" distB="0" distL="0" distR="0" wp14:anchorId="75B30472" wp14:editId="728663A6">
            <wp:extent cx="5943600" cy="552450"/>
            <wp:effectExtent l="0" t="0" r="0" b="0"/>
            <wp:docPr id="384581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812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552450"/>
                    </a:xfrm>
                    <a:prstGeom prst="rect">
                      <a:avLst/>
                    </a:prstGeom>
                  </pic:spPr>
                </pic:pic>
              </a:graphicData>
            </a:graphic>
          </wp:inline>
        </w:drawing>
      </w:r>
    </w:p>
    <w:p w14:paraId="622BF5F3" w14:textId="28398E61" w:rsidR="1A38A22B" w:rsidRPr="002C067A" w:rsidRDefault="7D001BA4" w:rsidP="005E3609">
      <w:pPr>
        <w:pStyle w:val="Heading4"/>
      </w:pPr>
      <w:bookmarkStart w:id="163" w:name="_Toc218752817"/>
      <w:bookmarkStart w:id="164" w:name="_Toc182123745"/>
      <w:r>
        <w:t>Create public DNS entry for App Gateway</w:t>
      </w:r>
      <w:bookmarkEnd w:id="163"/>
      <w:bookmarkEnd w:id="164"/>
    </w:p>
    <w:p w14:paraId="7658A8A6" w14:textId="3B656E6F" w:rsidR="0ED983AE" w:rsidRDefault="1A38A22B" w:rsidP="0F64793F">
      <w:pPr>
        <w:spacing w:after="0"/>
        <w:rPr>
          <w:rFonts w:eastAsiaTheme="minorEastAsia"/>
        </w:rPr>
      </w:pPr>
      <w:r w:rsidRPr="0F64793F">
        <w:rPr>
          <w:rFonts w:eastAsiaTheme="minorEastAsia"/>
        </w:rPr>
        <w:t xml:space="preserve">Navigate to the Public DNS Zone </w:t>
      </w:r>
      <w:r w:rsidR="2895F2CD" w:rsidRPr="0F64793F">
        <w:rPr>
          <w:rFonts w:eastAsiaTheme="minorEastAsia"/>
        </w:rPr>
        <w:t xml:space="preserve">(ex. </w:t>
      </w:r>
      <w:r w:rsidR="2A157828" w:rsidRPr="0F64793F">
        <w:rPr>
          <w:rFonts w:ascii="Courier New" w:eastAsia="Courier New" w:hAnsi="Courier New" w:cs="Courier New"/>
          <w:sz w:val="20"/>
          <w:szCs w:val="20"/>
        </w:rPr>
        <w:t>kitstreaming.iai-</w:t>
      </w:r>
      <w:r w:rsidR="2895F2CD" w:rsidRPr="0F64793F">
        <w:rPr>
          <w:rFonts w:ascii="Courier New" w:eastAsia="Courier New" w:hAnsi="Courier New" w:cs="Courier New"/>
          <w:sz w:val="20"/>
          <w:szCs w:val="20"/>
        </w:rPr>
        <w:t>contoso.com</w:t>
      </w:r>
      <w:r w:rsidR="2895F2CD" w:rsidRPr="0F64793F">
        <w:rPr>
          <w:rFonts w:eastAsiaTheme="minorEastAsia"/>
        </w:rPr>
        <w:t xml:space="preserve">) and create an A </w:t>
      </w:r>
      <w:proofErr w:type="spellStart"/>
      <w:r w:rsidR="2895F2CD" w:rsidRPr="0F64793F">
        <w:rPr>
          <w:rFonts w:eastAsiaTheme="minorEastAsia"/>
        </w:rPr>
        <w:t>Recordset</w:t>
      </w:r>
      <w:proofErr w:type="spellEnd"/>
      <w:r w:rsidR="2895F2CD" w:rsidRPr="0F64793F">
        <w:rPr>
          <w:rFonts w:eastAsiaTheme="minorEastAsia"/>
        </w:rPr>
        <w:t xml:space="preserve"> that points to the IP address of the Public IP </w:t>
      </w:r>
      <w:r w:rsidR="053C7067" w:rsidRPr="0F64793F">
        <w:rPr>
          <w:rFonts w:eastAsiaTheme="minorEastAsia"/>
        </w:rPr>
        <w:t xml:space="preserve">address used </w:t>
      </w:r>
      <w:r w:rsidR="068120E5" w:rsidRPr="0F64793F">
        <w:rPr>
          <w:rFonts w:eastAsiaTheme="minorEastAsia"/>
        </w:rPr>
        <w:t xml:space="preserve">in </w:t>
      </w:r>
      <w:r w:rsidR="053C7067" w:rsidRPr="0F64793F">
        <w:rPr>
          <w:rFonts w:eastAsiaTheme="minorEastAsia"/>
        </w:rPr>
        <w:t>your resource group</w:t>
      </w:r>
      <w:r w:rsidR="2895F2CD" w:rsidRPr="0F64793F">
        <w:rPr>
          <w:rFonts w:eastAsiaTheme="minorEastAsia"/>
        </w:rPr>
        <w:t>.</w:t>
      </w:r>
    </w:p>
    <w:p w14:paraId="3244939B" w14:textId="49778035" w:rsidR="2E9E2B7E" w:rsidRDefault="2E9E2B7E" w:rsidP="2E9E2B7E">
      <w:pPr>
        <w:pStyle w:val="BodyText"/>
      </w:pPr>
    </w:p>
    <w:p w14:paraId="4ED515F4" w14:textId="1DBFEF4E" w:rsidR="2BE8EE4E" w:rsidRDefault="7BC2E1C3" w:rsidP="000D7837">
      <w:pPr>
        <w:pStyle w:val="Heading3"/>
      </w:pPr>
      <w:bookmarkStart w:id="165" w:name="_Toc1806502262"/>
      <w:bookmarkStart w:id="166" w:name="_Toc182123746"/>
      <w:r>
        <w:t>Validate O</w:t>
      </w:r>
      <w:r w:rsidR="28A66868">
        <w:t>mniverse</w:t>
      </w:r>
      <w:r w:rsidR="22156ECB">
        <w:t xml:space="preserve"> Kit</w:t>
      </w:r>
      <w:r w:rsidR="11F207ED">
        <w:t xml:space="preserve"> A</w:t>
      </w:r>
      <w:r w:rsidR="22156ECB">
        <w:t xml:space="preserve">pp </w:t>
      </w:r>
      <w:r w:rsidR="551EB3AD">
        <w:t>S</w:t>
      </w:r>
      <w:r>
        <w:t>treaming End Points via Swagger UI</w:t>
      </w:r>
      <w:bookmarkEnd w:id="165"/>
      <w:bookmarkEnd w:id="166"/>
    </w:p>
    <w:p w14:paraId="1E511246" w14:textId="64AAEC02" w:rsidR="18464620" w:rsidRDefault="18464620" w:rsidP="27A869FA">
      <w:pPr>
        <w:pStyle w:val="BodyText"/>
      </w:pPr>
      <w:r>
        <w:t xml:space="preserve">Before proceeding with installing web front end, let’s validate the backend services are functioning nominally using the </w:t>
      </w:r>
      <w:hyperlink r:id="rId99">
        <w:r w:rsidR="1185397F" w:rsidRPr="27A869FA">
          <w:rPr>
            <w:rStyle w:val="Hyperlink"/>
          </w:rPr>
          <w:t>REST API Documentation Tool | Swagger UI.</w:t>
        </w:r>
      </w:hyperlink>
    </w:p>
    <w:p w14:paraId="399EACC8" w14:textId="49CF74AA" w:rsidR="6FA5CAEB" w:rsidRDefault="6FA5CAEB" w:rsidP="27A869FA">
      <w:pPr>
        <w:pStyle w:val="BodyText"/>
      </w:pPr>
      <w:r>
        <w:t>Using</w:t>
      </w:r>
      <w:r w:rsidR="1185397F">
        <w:t xml:space="preserve"> the domain name URL where the Omniverse Kit App Streaming is running</w:t>
      </w:r>
      <w:r w:rsidR="3A674606">
        <w:t>,</w:t>
      </w:r>
      <w:r w:rsidR="1185397F">
        <w:t xml:space="preserve"> </w:t>
      </w:r>
      <w:r w:rsidR="6AAEE38D">
        <w:t xml:space="preserve">append “/application/docs” </w:t>
      </w:r>
      <w:r w:rsidR="087EAF35">
        <w:t xml:space="preserve">or “/streaming/docs” </w:t>
      </w:r>
      <w:r w:rsidR="6AAEE38D">
        <w:t>to that URL to get</w:t>
      </w:r>
      <w:r w:rsidR="4A731B6B">
        <w:t xml:space="preserve"> respective</w:t>
      </w:r>
      <w:r w:rsidR="6AAEE38D">
        <w:t xml:space="preserve"> Swagger UI </w:t>
      </w:r>
      <w:r w:rsidR="7E34CAAD">
        <w:t xml:space="preserve">web </w:t>
      </w:r>
      <w:r w:rsidR="6AAEE38D">
        <w:t>page</w:t>
      </w:r>
      <w:r w:rsidR="12A623B7">
        <w:t>.</w:t>
      </w:r>
      <w:r w:rsidR="4E3F48FB">
        <w:t xml:space="preserve"> </w:t>
      </w:r>
    </w:p>
    <w:p w14:paraId="44B4A4D4" w14:textId="33C52BAA" w:rsidR="569006F5" w:rsidRDefault="569006F5" w:rsidP="27A869FA">
      <w:pPr>
        <w:pStyle w:val="BodyText"/>
      </w:pPr>
      <w:r>
        <w:t>For example</w:t>
      </w:r>
      <w:r w:rsidR="325352C6">
        <w:t>:</w:t>
      </w:r>
    </w:p>
    <w:p w14:paraId="4E75E7DE" w14:textId="126AB170" w:rsidR="325352C6" w:rsidRDefault="325352C6" w:rsidP="27A869FA">
      <w:pPr>
        <w:pStyle w:val="BodyText"/>
      </w:pPr>
      <w:r>
        <w:t xml:space="preserve">     </w:t>
      </w:r>
      <w:r w:rsidR="56020596">
        <w:t>If</w:t>
      </w:r>
      <w:r w:rsidR="4E3F48FB">
        <w:t xml:space="preserve"> </w:t>
      </w:r>
      <w:r w:rsidR="56020596">
        <w:t xml:space="preserve">domain </w:t>
      </w:r>
      <w:r w:rsidR="678B647C">
        <w:t xml:space="preserve">URL </w:t>
      </w:r>
      <w:r w:rsidR="30573A74">
        <w:t>is “</w:t>
      </w:r>
      <w:r w:rsidR="56020596">
        <w:t>https://ignite.</w:t>
      </w:r>
      <w:r w:rsidR="39F2A0B7">
        <w:t xml:space="preserve"> streaming.iai-contoso.com</w:t>
      </w:r>
      <w:r w:rsidR="2B4D52FB">
        <w:t>”</w:t>
      </w:r>
      <w:r w:rsidR="56020596">
        <w:t xml:space="preserve"> then</w:t>
      </w:r>
    </w:p>
    <w:p w14:paraId="7BD67568" w14:textId="51A57618" w:rsidR="0DB5AB38" w:rsidRDefault="0DB5AB38" w:rsidP="006E328D">
      <w:pPr>
        <w:pStyle w:val="BodyText"/>
        <w:numPr>
          <w:ilvl w:val="0"/>
          <w:numId w:val="8"/>
        </w:numPr>
      </w:pPr>
      <w:r>
        <w:t>‘</w:t>
      </w:r>
      <w:proofErr w:type="spellStart"/>
      <w:r w:rsidR="59291295">
        <w:t>a</w:t>
      </w:r>
      <w:r w:rsidR="2357DC9F">
        <w:t>ppserver</w:t>
      </w:r>
      <w:proofErr w:type="spellEnd"/>
      <w:r w:rsidR="0F67F54F">
        <w:t>’</w:t>
      </w:r>
      <w:r w:rsidR="2357DC9F">
        <w:t xml:space="preserve"> = </w:t>
      </w:r>
      <w:r w:rsidR="19239497">
        <w:t>https://ignite.streaming.iai-contoso.com</w:t>
      </w:r>
      <w:r w:rsidR="2357DC9F">
        <w:t>/applications/docs</w:t>
      </w:r>
    </w:p>
    <w:p w14:paraId="2EEDBEF2" w14:textId="12033539" w:rsidR="3B11FBEC" w:rsidRDefault="3B11FBEC" w:rsidP="006E328D">
      <w:pPr>
        <w:pStyle w:val="BodyText"/>
        <w:numPr>
          <w:ilvl w:val="0"/>
          <w:numId w:val="8"/>
        </w:numPr>
      </w:pPr>
      <w:r>
        <w:t>‘</w:t>
      </w:r>
      <w:proofErr w:type="spellStart"/>
      <w:r>
        <w:t>s</w:t>
      </w:r>
      <w:r w:rsidR="6548006D">
        <w:t>treamingServer</w:t>
      </w:r>
      <w:proofErr w:type="spellEnd"/>
      <w:r w:rsidR="545E82A7">
        <w:t>’</w:t>
      </w:r>
      <w:r w:rsidR="6E3ECB1B">
        <w:t xml:space="preserve"> = </w:t>
      </w:r>
      <w:r w:rsidR="38C787DC">
        <w:t>https://ignite.streaming.iai-contoso.com</w:t>
      </w:r>
      <w:r w:rsidR="6C83B2C5">
        <w:t>/streaming/docs</w:t>
      </w:r>
    </w:p>
    <w:p w14:paraId="14E32577" w14:textId="5BE96E51" w:rsidR="2BE8EE4E" w:rsidRDefault="70C29D94" w:rsidP="27A869FA">
      <w:pPr>
        <w:pStyle w:val="BodyText"/>
      </w:pPr>
      <w:r>
        <w:t xml:space="preserve">Now </w:t>
      </w:r>
      <w:r w:rsidR="4D4B3432">
        <w:t xml:space="preserve">validate the backend </w:t>
      </w:r>
      <w:r w:rsidR="43D6F7DD">
        <w:t xml:space="preserve">running </w:t>
      </w:r>
      <w:r w:rsidR="4D4B3432">
        <w:t xml:space="preserve">using the following steps, in </w:t>
      </w:r>
      <w:r w:rsidR="2D244BD9">
        <w:t xml:space="preserve">the </w:t>
      </w:r>
      <w:r w:rsidR="4D4B3432">
        <w:t>order pres</w:t>
      </w:r>
      <w:r w:rsidR="2A917909">
        <w:t>ented.</w:t>
      </w:r>
    </w:p>
    <w:p w14:paraId="6212CD6E" w14:textId="146C9604" w:rsidR="2BE8EE4E" w:rsidRDefault="263475F2" w:rsidP="006E328D">
      <w:pPr>
        <w:pStyle w:val="BodyText"/>
        <w:numPr>
          <w:ilvl w:val="0"/>
          <w:numId w:val="19"/>
        </w:numPr>
      </w:pPr>
      <w:r>
        <w:t>GET $</w:t>
      </w:r>
      <w:r w:rsidR="4E3F48FB">
        <w:t>{</w:t>
      </w:r>
      <w:proofErr w:type="spellStart"/>
      <w:r w:rsidR="4E3F48FB">
        <w:t>appServer</w:t>
      </w:r>
      <w:proofErr w:type="spellEnd"/>
      <w:r w:rsidR="4E3F48FB">
        <w:t>}/</w:t>
      </w:r>
      <w:proofErr w:type="spellStart"/>
      <w:r w:rsidR="4E3F48FB">
        <w:t>cfg</w:t>
      </w:r>
      <w:proofErr w:type="spellEnd"/>
      <w:r w:rsidR="4E3F48FB">
        <w:t>/apps</w:t>
      </w:r>
    </w:p>
    <w:p w14:paraId="12E182D2" w14:textId="17F574B9" w:rsidR="2BE8EE4E" w:rsidRDefault="4E3F48FB" w:rsidP="2E9E2B7E">
      <w:pPr>
        <w:pStyle w:val="BodyText"/>
        <w:ind w:left="720"/>
      </w:pPr>
      <w:r>
        <w:t>=&gt; Expect return list containing an entry ‘</w:t>
      </w:r>
      <w:proofErr w:type="spellStart"/>
      <w:r>
        <w:t>app_id</w:t>
      </w:r>
      <w:proofErr w:type="spellEnd"/>
      <w:r>
        <w:t>‘ = “omni-viewer-</w:t>
      </w:r>
      <w:proofErr w:type="spellStart"/>
      <w:r>
        <w:t>msft</w:t>
      </w:r>
      <w:proofErr w:type="spellEnd"/>
      <w:r>
        <w:t>"</w:t>
      </w:r>
    </w:p>
    <w:p w14:paraId="5EC81BBA" w14:textId="1AB879A3" w:rsidR="2BE8EE4E" w:rsidRDefault="4E3F48FB" w:rsidP="006E328D">
      <w:pPr>
        <w:pStyle w:val="BodyText"/>
        <w:numPr>
          <w:ilvl w:val="0"/>
          <w:numId w:val="19"/>
        </w:numPr>
      </w:pPr>
      <w:r>
        <w:t>GET ${</w:t>
      </w:r>
      <w:proofErr w:type="spellStart"/>
      <w:r>
        <w:t>appServer</w:t>
      </w:r>
      <w:proofErr w:type="spellEnd"/>
      <w:r>
        <w:t>}/</w:t>
      </w:r>
      <w:proofErr w:type="spellStart"/>
      <w:r>
        <w:t>cfg</w:t>
      </w:r>
      <w:proofErr w:type="spellEnd"/>
      <w:r>
        <w:t>/apps/${</w:t>
      </w:r>
      <w:proofErr w:type="spellStart"/>
      <w:r>
        <w:t>appId</w:t>
      </w:r>
      <w:proofErr w:type="spellEnd"/>
      <w:r>
        <w:t>}/versions</w:t>
      </w:r>
    </w:p>
    <w:p w14:paraId="476401D3" w14:textId="20375B5B" w:rsidR="2BE8EE4E" w:rsidRDefault="4E3F48FB" w:rsidP="006E328D">
      <w:pPr>
        <w:pStyle w:val="BodyText"/>
        <w:numPr>
          <w:ilvl w:val="1"/>
          <w:numId w:val="19"/>
        </w:numPr>
      </w:pPr>
      <w:r>
        <w:t>Enter “</w:t>
      </w:r>
      <w:proofErr w:type="spellStart"/>
      <w:r>
        <w:t>app_id</w:t>
      </w:r>
      <w:proofErr w:type="spellEnd"/>
      <w:r>
        <w:t>” = omni-viewer-</w:t>
      </w:r>
      <w:proofErr w:type="spellStart"/>
      <w:r>
        <w:t>msft</w:t>
      </w:r>
      <w:proofErr w:type="spellEnd"/>
    </w:p>
    <w:p w14:paraId="1165CB72" w14:textId="297A3D28" w:rsidR="2BE8EE4E" w:rsidRDefault="4E3F48FB" w:rsidP="2E9E2B7E">
      <w:pPr>
        <w:pStyle w:val="BodyText"/>
        <w:ind w:left="720"/>
      </w:pPr>
      <w:r>
        <w:t>=&gt; Expect return of ‘</w:t>
      </w:r>
      <w:proofErr w:type="spellStart"/>
      <w:r>
        <w:t>appVersion</w:t>
      </w:r>
      <w:proofErr w:type="spellEnd"/>
      <w:r>
        <w:t>’ = “106.1.0”</w:t>
      </w:r>
    </w:p>
    <w:p w14:paraId="3DD3BD56" w14:textId="35FCA379" w:rsidR="2BE8EE4E" w:rsidRDefault="4E3F48FB" w:rsidP="006E328D">
      <w:pPr>
        <w:pStyle w:val="BodyText"/>
        <w:numPr>
          <w:ilvl w:val="0"/>
          <w:numId w:val="19"/>
        </w:numPr>
      </w:pPr>
      <w:r>
        <w:t>GET ${</w:t>
      </w:r>
      <w:proofErr w:type="spellStart"/>
      <w:r>
        <w:t>appServer</w:t>
      </w:r>
      <w:proofErr w:type="spellEnd"/>
      <w:r>
        <w:t>}/</w:t>
      </w:r>
      <w:proofErr w:type="spellStart"/>
      <w:r>
        <w:t>cfg</w:t>
      </w:r>
      <w:proofErr w:type="spellEnd"/>
      <w:r>
        <w:t>/apps/${</w:t>
      </w:r>
      <w:proofErr w:type="spellStart"/>
      <w:r>
        <w:t>appId</w:t>
      </w:r>
      <w:proofErr w:type="spellEnd"/>
      <w:r>
        <w:t>}/versions/${</w:t>
      </w:r>
      <w:proofErr w:type="spellStart"/>
      <w:r>
        <w:t>appVersion</w:t>
      </w:r>
      <w:proofErr w:type="spellEnd"/>
      <w:r>
        <w:t>}/profiles</w:t>
      </w:r>
    </w:p>
    <w:p w14:paraId="69C8D1C6" w14:textId="28A42368" w:rsidR="2BE8EE4E" w:rsidRDefault="4E3F48FB" w:rsidP="006E328D">
      <w:pPr>
        <w:pStyle w:val="BodyText"/>
        <w:numPr>
          <w:ilvl w:val="1"/>
          <w:numId w:val="19"/>
        </w:numPr>
      </w:pPr>
      <w:r>
        <w:t>Enter “</w:t>
      </w:r>
      <w:proofErr w:type="spellStart"/>
      <w:r>
        <w:t>app_id</w:t>
      </w:r>
      <w:proofErr w:type="spellEnd"/>
      <w:r>
        <w:t>” = “omni-viewer-</w:t>
      </w:r>
      <w:proofErr w:type="spellStart"/>
      <w:r>
        <w:t>msft</w:t>
      </w:r>
      <w:proofErr w:type="spellEnd"/>
      <w:r>
        <w:t>"</w:t>
      </w:r>
    </w:p>
    <w:p w14:paraId="6A2CEC95" w14:textId="715AD5D8" w:rsidR="2BE8EE4E" w:rsidRDefault="4E3F48FB" w:rsidP="006E328D">
      <w:pPr>
        <w:pStyle w:val="BodyText"/>
        <w:numPr>
          <w:ilvl w:val="1"/>
          <w:numId w:val="19"/>
        </w:numPr>
      </w:pPr>
      <w:r>
        <w:t>Enter ‘</w:t>
      </w:r>
      <w:proofErr w:type="spellStart"/>
      <w:r>
        <w:t>appVersion</w:t>
      </w:r>
      <w:proofErr w:type="spellEnd"/>
      <w:r>
        <w:t>’ = “106.1.0”</w:t>
      </w:r>
    </w:p>
    <w:p w14:paraId="0FF4E9AA" w14:textId="4951DC21" w:rsidR="2BE8EE4E" w:rsidRDefault="4E3F48FB" w:rsidP="2E9E2B7E">
      <w:pPr>
        <w:pStyle w:val="BodyText"/>
        <w:ind w:left="720"/>
      </w:pPr>
      <w:r>
        <w:t>=&gt; Expect return of “</w:t>
      </w:r>
      <w:proofErr w:type="spellStart"/>
      <w:r w:rsidRPr="27A869FA">
        <w:rPr>
          <w:rFonts w:ascii="Consolas" w:eastAsia="Consolas" w:hAnsi="Consolas" w:cs="Consolas"/>
          <w:color w:val="CE9178"/>
          <w:sz w:val="21"/>
          <w:szCs w:val="21"/>
        </w:rPr>
        <w:t>azurelb-wss</w:t>
      </w:r>
      <w:proofErr w:type="spellEnd"/>
      <w:r>
        <w:t>”</w:t>
      </w:r>
    </w:p>
    <w:p w14:paraId="6D505E5B" w14:textId="3C24E254" w:rsidR="72EC88F7" w:rsidRDefault="40046BF0" w:rsidP="006E328D">
      <w:pPr>
        <w:pStyle w:val="BodyText"/>
        <w:numPr>
          <w:ilvl w:val="0"/>
          <w:numId w:val="19"/>
        </w:numPr>
      </w:pPr>
      <w:r>
        <w:t>POST $</w:t>
      </w:r>
      <w:r w:rsidR="72EC88F7">
        <w:t>{</w:t>
      </w:r>
      <w:proofErr w:type="spellStart"/>
      <w:r w:rsidR="72EC88F7">
        <w:t>streamServer</w:t>
      </w:r>
      <w:proofErr w:type="spellEnd"/>
      <w:r w:rsidR="72EC88F7">
        <w:t>}/streaming/stream</w:t>
      </w:r>
    </w:p>
    <w:p w14:paraId="41A8417B" w14:textId="40532CB5" w:rsidR="2BE8EE4E" w:rsidRDefault="4E3F48FB" w:rsidP="2E9E2B7E">
      <w:pPr>
        <w:pStyle w:val="BodyText"/>
        <w:ind w:left="720"/>
      </w:pPr>
      <w:r>
        <w:t>Create a stream</w:t>
      </w:r>
    </w:p>
    <w:p w14:paraId="47E4A35D" w14:textId="515BAA8F" w:rsidR="2BE8EE4E" w:rsidRDefault="4E3F48FB" w:rsidP="2E9E2B7E">
      <w:pPr>
        <w:pStyle w:val="BodyText"/>
        <w:ind w:left="720"/>
      </w:pPr>
      <w:r>
        <w:t>=&gt; Returns a ‘</w:t>
      </w:r>
      <w:proofErr w:type="spellStart"/>
      <w:r>
        <w:t>session_id</w:t>
      </w:r>
      <w:proofErr w:type="spellEnd"/>
      <w:r>
        <w:t xml:space="preserve">’ </w:t>
      </w:r>
      <w:r w:rsidR="7A66274E">
        <w:t>in GUID format</w:t>
      </w:r>
    </w:p>
    <w:p w14:paraId="46F53166" w14:textId="0DE02FA4" w:rsidR="2BE8EE4E" w:rsidRDefault="4E3F48FB" w:rsidP="006E328D">
      <w:pPr>
        <w:pStyle w:val="BodyText"/>
        <w:numPr>
          <w:ilvl w:val="0"/>
          <w:numId w:val="19"/>
        </w:numPr>
      </w:pPr>
      <w:r>
        <w:t>GET ${</w:t>
      </w:r>
      <w:proofErr w:type="spellStart"/>
      <w:r>
        <w:t>streamServer</w:t>
      </w:r>
      <w:proofErr w:type="spellEnd"/>
      <w:r>
        <w:t>}/streaming/stream</w:t>
      </w:r>
    </w:p>
    <w:p w14:paraId="551D28E9" w14:textId="1B49D5E3" w:rsidR="2BE8EE4E" w:rsidRDefault="4E3F48FB" w:rsidP="2E9E2B7E">
      <w:pPr>
        <w:pStyle w:val="BodyText"/>
        <w:ind w:left="720"/>
      </w:pPr>
      <w:r>
        <w:t>=&gt; Returns streaming sessions</w:t>
      </w:r>
    </w:p>
    <w:p w14:paraId="146327D3" w14:textId="5003C5C4" w:rsidR="2BE8EE4E" w:rsidRDefault="2A6096DF" w:rsidP="006E328D">
      <w:pPr>
        <w:pStyle w:val="BodyText"/>
        <w:numPr>
          <w:ilvl w:val="0"/>
          <w:numId w:val="19"/>
        </w:numPr>
      </w:pPr>
      <w:r>
        <w:t>GET $</w:t>
      </w:r>
      <w:r w:rsidR="4E3F48FB">
        <w:t>{</w:t>
      </w:r>
      <w:proofErr w:type="spellStart"/>
      <w:r w:rsidR="4E3F48FB">
        <w:t>streamServer</w:t>
      </w:r>
      <w:proofErr w:type="spellEnd"/>
      <w:r w:rsidR="4E3F48FB">
        <w:t>}/streaming/stream/${</w:t>
      </w:r>
      <w:proofErr w:type="spellStart"/>
      <w:r w:rsidR="4E3F48FB">
        <w:t>sessionId</w:t>
      </w:r>
      <w:proofErr w:type="spellEnd"/>
      <w:r w:rsidR="4E3F48FB">
        <w:t>}</w:t>
      </w:r>
    </w:p>
    <w:p w14:paraId="53BE5601" w14:textId="7C7B44CA" w:rsidR="2BE8EE4E" w:rsidRDefault="4E3F48FB" w:rsidP="006E328D">
      <w:pPr>
        <w:pStyle w:val="BodyText"/>
        <w:numPr>
          <w:ilvl w:val="1"/>
          <w:numId w:val="19"/>
        </w:numPr>
      </w:pPr>
      <w:r>
        <w:t>Enter ‘</w:t>
      </w:r>
      <w:proofErr w:type="spellStart"/>
      <w:r>
        <w:t>session_id</w:t>
      </w:r>
      <w:proofErr w:type="spellEnd"/>
      <w:r>
        <w:t xml:space="preserve">” = </w:t>
      </w:r>
      <w:r w:rsidR="7A0464BB">
        <w:t>&lt;GUID&gt;</w:t>
      </w:r>
    </w:p>
    <w:p w14:paraId="584C4127" w14:textId="5A24EDA6" w:rsidR="5AEFB119" w:rsidRDefault="4E3F48FB" w:rsidP="27A869FA">
      <w:pPr>
        <w:pStyle w:val="BodyText"/>
        <w:ind w:left="720"/>
      </w:pPr>
      <w:r>
        <w:t>=&gt; Returns information about the stream</w:t>
      </w:r>
    </w:p>
    <w:p w14:paraId="6D990068" w14:textId="5143F1CC" w:rsidR="5AEFB119" w:rsidRDefault="5AEFB119" w:rsidP="27A869FA">
      <w:pPr>
        <w:pStyle w:val="BodyText"/>
        <w:ind w:left="720"/>
      </w:pPr>
      <w:r>
        <w:t>(may need to poll until returns with ‘condition’ == ‘ready’)</w:t>
      </w:r>
    </w:p>
    <w:p w14:paraId="1A8C1883" w14:textId="07CAA3EE" w:rsidR="5AEFB119" w:rsidRDefault="5AEFB119" w:rsidP="27A869FA">
      <w:pPr>
        <w:pStyle w:val="BodyText"/>
        <w:ind w:left="720"/>
      </w:pPr>
      <w:r>
        <w:t>Note: Should have “routes” JSON filled in.</w:t>
      </w:r>
    </w:p>
    <w:p w14:paraId="2309239F" w14:textId="6D09BBEE" w:rsidR="2BE8EE4E" w:rsidRDefault="4E3F48FB" w:rsidP="006E328D">
      <w:pPr>
        <w:pStyle w:val="BodyText"/>
        <w:numPr>
          <w:ilvl w:val="0"/>
          <w:numId w:val="19"/>
        </w:numPr>
      </w:pPr>
      <w:r>
        <w:t>DELETE ${</w:t>
      </w:r>
      <w:proofErr w:type="spellStart"/>
      <w:r>
        <w:t>streamServer</w:t>
      </w:r>
      <w:proofErr w:type="spellEnd"/>
      <w:r>
        <w:t>}/streaming/stream</w:t>
      </w:r>
    </w:p>
    <w:p w14:paraId="52D88395" w14:textId="02F96BB7" w:rsidR="4A5C4582" w:rsidRDefault="4A5C4582" w:rsidP="006E328D">
      <w:pPr>
        <w:pStyle w:val="BodyText"/>
        <w:numPr>
          <w:ilvl w:val="1"/>
          <w:numId w:val="19"/>
        </w:numPr>
      </w:pPr>
      <w:r>
        <w:t xml:space="preserve">The </w:t>
      </w:r>
      <w:proofErr w:type="spellStart"/>
      <w:r>
        <w:t>session_id</w:t>
      </w:r>
      <w:proofErr w:type="spellEnd"/>
      <w:r>
        <w:t xml:space="preserve"> “id</w:t>
      </w:r>
      <w:r w:rsidR="1B1EC0A8">
        <w:t>”:</w:t>
      </w:r>
      <w:r>
        <w:t xml:space="preserve"> </w:t>
      </w:r>
      <w:r w:rsidR="76BAD004">
        <w:t>&lt;</w:t>
      </w:r>
      <w:r>
        <w:t>GUID</w:t>
      </w:r>
      <w:r w:rsidR="52F78515">
        <w:t>&gt;</w:t>
      </w:r>
      <w:r>
        <w:t xml:space="preserve"> needs to be supplied in the JSON request body.</w:t>
      </w:r>
    </w:p>
    <w:p w14:paraId="0655619D" w14:textId="67B078FE" w:rsidR="2BE8EE4E" w:rsidRDefault="4E3F48FB" w:rsidP="006E328D">
      <w:pPr>
        <w:pStyle w:val="BodyText"/>
        <w:numPr>
          <w:ilvl w:val="0"/>
          <w:numId w:val="19"/>
        </w:numPr>
      </w:pPr>
      <w:r>
        <w:t>GET ${</w:t>
      </w:r>
      <w:proofErr w:type="spellStart"/>
      <w:r>
        <w:t>streamServer</w:t>
      </w:r>
      <w:proofErr w:type="spellEnd"/>
      <w:r>
        <w:t>}/streaming/stream</w:t>
      </w:r>
    </w:p>
    <w:p w14:paraId="372396C1" w14:textId="4E647244" w:rsidR="007924FE" w:rsidRDefault="4E3F48FB" w:rsidP="27A869FA">
      <w:pPr>
        <w:pStyle w:val="BodyText"/>
        <w:ind w:left="720"/>
      </w:pPr>
      <w:r>
        <w:t>=&gt; Verify streaming session no longer listed.</w:t>
      </w:r>
      <w:bookmarkEnd w:id="103"/>
      <w:bookmarkEnd w:id="140"/>
    </w:p>
    <w:p w14:paraId="2270BCF1" w14:textId="2CAE55F0" w:rsidR="1AB8F2AC" w:rsidRDefault="05118498" w:rsidP="00E03149">
      <w:pPr>
        <w:pStyle w:val="Heading2"/>
      </w:pPr>
      <w:bookmarkStart w:id="167" w:name="_Toc1723711514"/>
      <w:bookmarkStart w:id="168" w:name="_Toc182123747"/>
      <w:r>
        <w:t xml:space="preserve">ISV </w:t>
      </w:r>
      <w:r w:rsidR="6C23B44E">
        <w:t xml:space="preserve">Web </w:t>
      </w:r>
      <w:r>
        <w:t>App deployment</w:t>
      </w:r>
      <w:bookmarkEnd w:id="167"/>
      <w:bookmarkEnd w:id="168"/>
    </w:p>
    <w:p w14:paraId="412AAA6B" w14:textId="1C3A9859" w:rsidR="6735743F" w:rsidRDefault="7CA4DF35" w:rsidP="6735743F">
      <w:pPr>
        <w:pStyle w:val="BodyText"/>
      </w:pPr>
      <w:r>
        <w:t xml:space="preserve">An opinionated example kit app and web app are provided </w:t>
      </w:r>
      <w:r w:rsidR="4FED5242">
        <w:t xml:space="preserve">for reference </w:t>
      </w:r>
      <w:r>
        <w:t>as a starting point; with ISV developers expected and encouraged to fur</w:t>
      </w:r>
      <w:r w:rsidR="1E48650D">
        <w:t xml:space="preserve">ther customize these examples for their </w:t>
      </w:r>
      <w:r w:rsidR="51DCE711">
        <w:t>own</w:t>
      </w:r>
      <w:r w:rsidR="1E48650D">
        <w:t xml:space="preserve"> use cases.</w:t>
      </w:r>
      <w:r w:rsidR="7ABDA8BA">
        <w:t xml:space="preserve"> </w:t>
      </w:r>
      <w:r w:rsidR="58B3035D">
        <w:t xml:space="preserve">This section expands on the ISV Web App </w:t>
      </w:r>
      <w:r w:rsidR="036AA017">
        <w:t>portion of the</w:t>
      </w:r>
      <w:r w:rsidR="58B3035D">
        <w:t xml:space="preserve"> overall </w:t>
      </w:r>
      <w:r w:rsidR="00F45210">
        <w:t>architecture</w:t>
      </w:r>
      <w:r w:rsidR="58B3035D">
        <w:t xml:space="preserve"> diagram</w:t>
      </w:r>
      <w:r w:rsidR="156B558D">
        <w:t>.</w:t>
      </w:r>
    </w:p>
    <w:p w14:paraId="169E6D75" w14:textId="2CB7D1CA" w:rsidR="7ABDA8BA" w:rsidRDefault="7516CB50">
      <w:commentRangeStart w:id="169"/>
      <w:commentRangeStart w:id="170"/>
      <w:r>
        <w:rPr>
          <w:noProof/>
        </w:rPr>
        <w:drawing>
          <wp:inline distT="0" distB="0" distL="0" distR="0" wp14:anchorId="50F8ABBF" wp14:editId="4950683C">
            <wp:extent cx="2614632" cy="2252679"/>
            <wp:effectExtent l="0" t="0" r="0" b="0"/>
            <wp:docPr id="105881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156" name=""/>
                    <pic:cNvPicPr/>
                  </pic:nvPicPr>
                  <pic:blipFill>
                    <a:blip r:embed="rId100">
                      <a:extLst>
                        <a:ext uri="{28A0092B-C50C-407E-A947-70E740481C1C}">
                          <a14:useLocalDpi xmlns:a14="http://schemas.microsoft.com/office/drawing/2010/main" val="0"/>
                        </a:ext>
                      </a:extLst>
                    </a:blip>
                    <a:stretch>
                      <a:fillRect/>
                    </a:stretch>
                  </pic:blipFill>
                  <pic:spPr>
                    <a:xfrm>
                      <a:off x="0" y="0"/>
                      <a:ext cx="2614632" cy="2252679"/>
                    </a:xfrm>
                    <a:prstGeom prst="rect">
                      <a:avLst/>
                    </a:prstGeom>
                  </pic:spPr>
                </pic:pic>
              </a:graphicData>
            </a:graphic>
          </wp:inline>
        </w:drawing>
      </w:r>
      <w:commentRangeEnd w:id="169"/>
      <w:r w:rsidR="6756B4E4">
        <w:rPr>
          <w:rStyle w:val="CommentReference"/>
        </w:rPr>
        <w:commentReference w:id="169"/>
      </w:r>
      <w:commentRangeEnd w:id="170"/>
      <w:r w:rsidR="6756B4E4">
        <w:rPr>
          <w:rStyle w:val="CommentReference"/>
        </w:rPr>
        <w:commentReference w:id="170"/>
      </w:r>
    </w:p>
    <w:p w14:paraId="25345252" w14:textId="71AD4AF5" w:rsidR="1AB8F2AC" w:rsidRDefault="1AB8F2AC" w:rsidP="1DD05903">
      <w:pPr>
        <w:pStyle w:val="Heading2"/>
      </w:pPr>
    </w:p>
    <w:p w14:paraId="320027E0" w14:textId="040C5E87" w:rsidR="6120B601" w:rsidRDefault="4E10897C" w:rsidP="003313C0">
      <w:pPr>
        <w:pStyle w:val="Heading3"/>
      </w:pPr>
      <w:bookmarkStart w:id="173" w:name="_Toc894904845"/>
      <w:bookmarkStart w:id="174" w:name="_Toc182123748"/>
      <w:bookmarkStart w:id="175" w:name="Xe166559557c1f719bbe6ab34471936fd0f530d8"/>
      <w:r>
        <w:t xml:space="preserve">Deploying </w:t>
      </w:r>
      <w:r w:rsidR="3322C1FD">
        <w:t xml:space="preserve">Web </w:t>
      </w:r>
      <w:r w:rsidR="050738C3">
        <w:t>Client Application in Azure</w:t>
      </w:r>
      <w:bookmarkEnd w:id="173"/>
      <w:bookmarkEnd w:id="174"/>
    </w:p>
    <w:p w14:paraId="1A3BD788" w14:textId="509F9752" w:rsidR="6120B601" w:rsidRDefault="079F5F51" w:rsidP="6120B601">
      <w:pPr>
        <w:pStyle w:val="BodyText"/>
      </w:pPr>
      <w:r>
        <w:t>This section focuses on installing and deploying the bundled sample web client front-end.  See the Appendix for information on developing this custom ISV web client sample.</w:t>
      </w:r>
      <w:r w:rsidR="552D05F5">
        <w:t xml:space="preserve">  For the purposes of this sample, presum</w:t>
      </w:r>
      <w:r w:rsidR="4177DBAF">
        <w:t>e</w:t>
      </w:r>
      <w:r w:rsidR="552D05F5">
        <w:t xml:space="preserve"> that </w:t>
      </w:r>
      <w:r w:rsidR="265F6DB5">
        <w:t xml:space="preserve">the web client </w:t>
      </w:r>
      <w:r w:rsidR="2441F95B">
        <w:t>is going</w:t>
      </w:r>
      <w:r w:rsidR="265F6DB5">
        <w:t xml:space="preserve"> to be deployed as </w:t>
      </w:r>
      <w:r w:rsidR="22CA458E">
        <w:t>an</w:t>
      </w:r>
      <w:r w:rsidR="265F6DB5">
        <w:t xml:space="preserve"> Azure Static Web App</w:t>
      </w:r>
      <w:r w:rsidR="5116E635">
        <w:t xml:space="preserve"> (the ‘www’ icon in above diagram).</w:t>
      </w:r>
    </w:p>
    <w:p w14:paraId="778B547D" w14:textId="05BBEEFB" w:rsidR="6120B601" w:rsidRDefault="25AD3F12" w:rsidP="6120B601">
      <w:pPr>
        <w:pStyle w:val="BodyText"/>
      </w:pPr>
      <w:r>
        <w:t xml:space="preserve">The ‘Dashboard’ provides the top-level </w:t>
      </w:r>
      <w:r w:rsidR="3D4C266C">
        <w:t>index.</w:t>
      </w:r>
      <w:r w:rsidR="5D9CBA61">
        <w:t>html</w:t>
      </w:r>
      <w:r w:rsidR="7401629C">
        <w:t xml:space="preserve"> and React ‘</w:t>
      </w:r>
      <w:proofErr w:type="spellStart"/>
      <w:r w:rsidR="7401629C">
        <w:t>App</w:t>
      </w:r>
      <w:r w:rsidR="63F48F0F">
        <w:t>.tsx</w:t>
      </w:r>
      <w:proofErr w:type="spellEnd"/>
      <w:r w:rsidR="7401629C">
        <w:t>’</w:t>
      </w:r>
      <w:r w:rsidR="5D9CBA61">
        <w:t xml:space="preserve"> that presents two panels with the P</w:t>
      </w:r>
      <w:r w:rsidR="5D9CBA61" w:rsidRPr="0F64793F">
        <w:rPr>
          <w:i/>
          <w:iCs/>
        </w:rPr>
        <w:t xml:space="preserve">ower BI </w:t>
      </w:r>
      <w:r w:rsidR="1F8C3F85" w:rsidRPr="0F64793F">
        <w:rPr>
          <w:i/>
          <w:iCs/>
        </w:rPr>
        <w:t>R</w:t>
      </w:r>
      <w:r w:rsidR="5D9CBA61" w:rsidRPr="0F64793F">
        <w:rPr>
          <w:i/>
          <w:iCs/>
        </w:rPr>
        <w:t>epor</w:t>
      </w:r>
      <w:r w:rsidR="5D9CBA61">
        <w:t xml:space="preserve">t </w:t>
      </w:r>
      <w:r w:rsidR="4BFCA349">
        <w:t xml:space="preserve">(IoT) </w:t>
      </w:r>
      <w:r w:rsidR="5D9CBA61">
        <w:t>on left</w:t>
      </w:r>
      <w:r w:rsidR="10F668C2">
        <w:t xml:space="preserve"> overlayed</w:t>
      </w:r>
      <w:r w:rsidR="5D9CBA61">
        <w:t xml:space="preserve"> </w:t>
      </w:r>
      <w:r w:rsidR="267E6E66">
        <w:t xml:space="preserve">on </w:t>
      </w:r>
      <w:r w:rsidR="5D9CBA61">
        <w:t xml:space="preserve">the </w:t>
      </w:r>
      <w:r w:rsidR="4D7FD421">
        <w:t xml:space="preserve">Omniverse powered </w:t>
      </w:r>
      <w:r w:rsidR="4D7FD421" w:rsidRPr="0F64793F">
        <w:rPr>
          <w:i/>
          <w:iCs/>
        </w:rPr>
        <w:t>3D Viewport</w:t>
      </w:r>
      <w:r w:rsidR="4D7FD421">
        <w:t xml:space="preserve"> on right, which are kept in sync by the </w:t>
      </w:r>
      <w:r w:rsidR="4214F98E">
        <w:t xml:space="preserve">Redux based </w:t>
      </w:r>
      <w:r w:rsidR="0BAE28A8">
        <w:t>w</w:t>
      </w:r>
      <w:r w:rsidR="4D7FD421">
        <w:t xml:space="preserve">eb </w:t>
      </w:r>
      <w:r w:rsidR="408E3175">
        <w:t>App State.</w:t>
      </w:r>
    </w:p>
    <w:p w14:paraId="7BF17200" w14:textId="3069C496" w:rsidR="6120B601" w:rsidRDefault="48A63B16" w:rsidP="6120B601">
      <w:pPr>
        <w:pStyle w:val="BodyText"/>
      </w:pPr>
      <w:r>
        <w:t>There is also a develope</w:t>
      </w:r>
      <w:r w:rsidR="6762978E">
        <w:t>r</w:t>
      </w:r>
      <w:r>
        <w:t xml:space="preserve"> focused “test” panel available</w:t>
      </w:r>
      <w:r w:rsidR="0B17DE90">
        <w:t xml:space="preserve"> in ‘debug’ sub-folder</w:t>
      </w:r>
      <w:r>
        <w:t xml:space="preserve"> for testing end-to-end </w:t>
      </w:r>
      <w:r w:rsidR="48AF5E48">
        <w:t xml:space="preserve">streaming and messaging </w:t>
      </w:r>
      <w:r>
        <w:t>fun</w:t>
      </w:r>
      <w:r w:rsidR="716F2DC9">
        <w:t>ctionality between front-end and back-end</w:t>
      </w:r>
      <w:r w:rsidR="53C5D021">
        <w:t xml:space="preserve"> for both local streaming and remote cloud streaming</w:t>
      </w:r>
      <w:r w:rsidR="73700984">
        <w:t xml:space="preserve"> scenarios</w:t>
      </w:r>
      <w:r w:rsidR="5EB66570">
        <w:t>.</w:t>
      </w:r>
      <w:r w:rsidR="38A0B0AC">
        <w:t xml:space="preserve">  Please see Appendix for more information.</w:t>
      </w:r>
    </w:p>
    <w:p w14:paraId="0522355B" w14:textId="70AAD016" w:rsidR="7183F7C7" w:rsidRDefault="7856801D" w:rsidP="003313C0">
      <w:pPr>
        <w:pStyle w:val="Heading3"/>
      </w:pPr>
      <w:bookmarkStart w:id="176" w:name="_Toc1164239023"/>
      <w:bookmarkStart w:id="177" w:name="_Toc182123749"/>
      <w:r>
        <w:t xml:space="preserve">Power BI </w:t>
      </w:r>
      <w:r w:rsidR="223CAF5B">
        <w:t>React Component</w:t>
      </w:r>
      <w:bookmarkStart w:id="178" w:name="azure-web-application-deployment"/>
      <w:r w:rsidR="7092B0F6">
        <w:t xml:space="preserve"> Configuration</w:t>
      </w:r>
      <w:bookmarkEnd w:id="176"/>
      <w:bookmarkEnd w:id="177"/>
    </w:p>
    <w:p w14:paraId="649512A5" w14:textId="57F4641B" w:rsidR="235FDDFC" w:rsidRDefault="17129DC5" w:rsidP="003313C0">
      <w:pPr>
        <w:pStyle w:val="Heading4"/>
      </w:pPr>
      <w:bookmarkStart w:id="179" w:name="_Toc182123750"/>
      <w:r>
        <w:t>Azure Apps Registration</w:t>
      </w:r>
      <w:bookmarkEnd w:id="179"/>
    </w:p>
    <w:p w14:paraId="2DB465C2" w14:textId="00312D9F" w:rsidR="41792C94" w:rsidRDefault="157BF3C8" w:rsidP="41792C94">
      <w:pPr>
        <w:pStyle w:val="BodyText"/>
      </w:pPr>
      <w:r>
        <w:t xml:space="preserve">Add permissions </w:t>
      </w:r>
      <w:r w:rsidR="73FE2DEA">
        <w:t xml:space="preserve">(admin consent not required) </w:t>
      </w:r>
      <w:r w:rsidR="5074E286">
        <w:t>required</w:t>
      </w:r>
      <w:r>
        <w:t xml:space="preserve"> to</w:t>
      </w:r>
      <w:r w:rsidR="5EFAE638">
        <w:t xml:space="preserve"> allow associated services</w:t>
      </w:r>
      <w:r w:rsidR="735D204A">
        <w:t xml:space="preserve"> access.</w:t>
      </w:r>
    </w:p>
    <w:p w14:paraId="5C9B4C49" w14:textId="0120EEA0" w:rsidR="07B9F6EE" w:rsidRDefault="77B90161" w:rsidP="006E328D">
      <w:pPr>
        <w:pStyle w:val="BodyText"/>
        <w:numPr>
          <w:ilvl w:val="0"/>
          <w:numId w:val="41"/>
        </w:numPr>
      </w:pPr>
      <w:r>
        <w:t xml:space="preserve">API Permissions </w:t>
      </w:r>
      <w:r w:rsidR="41EC8653">
        <w:t>t</w:t>
      </w:r>
      <w:r>
        <w:t>ab</w:t>
      </w:r>
    </w:p>
    <w:p w14:paraId="0EBD9515" w14:textId="6FC24935" w:rsidR="42204076" w:rsidRDefault="42204076" w:rsidP="006E328D">
      <w:pPr>
        <w:pStyle w:val="BodyText"/>
        <w:numPr>
          <w:ilvl w:val="1"/>
          <w:numId w:val="41"/>
        </w:numPr>
      </w:pPr>
      <w:r>
        <w:t>Power BI</w:t>
      </w:r>
      <w:r w:rsidR="1E64770D">
        <w:t xml:space="preserve"> Service</w:t>
      </w:r>
    </w:p>
    <w:p w14:paraId="33C44261" w14:textId="61374043" w:rsidR="7FF5AE5C" w:rsidRDefault="77B90161" w:rsidP="006E328D">
      <w:pPr>
        <w:pStyle w:val="BodyText"/>
        <w:numPr>
          <w:ilvl w:val="2"/>
          <w:numId w:val="41"/>
        </w:numPr>
      </w:pPr>
      <w:proofErr w:type="spellStart"/>
      <w:r>
        <w:t>Report.Read.All</w:t>
      </w:r>
      <w:proofErr w:type="spellEnd"/>
    </w:p>
    <w:p w14:paraId="3FCADA7B" w14:textId="01A7708A" w:rsidR="3C18591A" w:rsidRDefault="7FF5AE5C" w:rsidP="006E328D">
      <w:pPr>
        <w:pStyle w:val="BodyText"/>
        <w:numPr>
          <w:ilvl w:val="2"/>
          <w:numId w:val="41"/>
        </w:numPr>
      </w:pPr>
      <w:proofErr w:type="spellStart"/>
      <w:r>
        <w:t>Data</w:t>
      </w:r>
      <w:r w:rsidR="5FC70EB7">
        <w:t>set</w:t>
      </w:r>
      <w:r>
        <w:t>.Read.All</w:t>
      </w:r>
      <w:proofErr w:type="spellEnd"/>
    </w:p>
    <w:p w14:paraId="6960561E" w14:textId="503B4194" w:rsidR="4F5943E9" w:rsidRDefault="2AF27A4E" w:rsidP="006E328D">
      <w:pPr>
        <w:pStyle w:val="BodyText"/>
        <w:numPr>
          <w:ilvl w:val="1"/>
          <w:numId w:val="41"/>
        </w:numPr>
      </w:pPr>
      <w:proofErr w:type="spellStart"/>
      <w:r>
        <w:t>Microsoft.EventHubs</w:t>
      </w:r>
      <w:proofErr w:type="spellEnd"/>
    </w:p>
    <w:p w14:paraId="14994F9E" w14:textId="1EE5EF29" w:rsidR="2AF27A4E" w:rsidRDefault="2AF27A4E" w:rsidP="006E328D">
      <w:pPr>
        <w:pStyle w:val="BodyText"/>
        <w:numPr>
          <w:ilvl w:val="2"/>
          <w:numId w:val="41"/>
        </w:numPr>
      </w:pPr>
      <w:proofErr w:type="spellStart"/>
      <w:r>
        <w:t>user_impersonation</w:t>
      </w:r>
      <w:proofErr w:type="spellEnd"/>
    </w:p>
    <w:p w14:paraId="6F3C801B" w14:textId="4B49F6A4" w:rsidR="00BE86FA" w:rsidRDefault="2AF27A4E" w:rsidP="006E328D">
      <w:pPr>
        <w:pStyle w:val="BodyText"/>
        <w:numPr>
          <w:ilvl w:val="1"/>
          <w:numId w:val="41"/>
        </w:numPr>
      </w:pPr>
      <w:r>
        <w:t>Azure Storage</w:t>
      </w:r>
    </w:p>
    <w:p w14:paraId="5A19E778" w14:textId="109AAB39" w:rsidR="2AF27A4E" w:rsidRDefault="2AF27A4E" w:rsidP="006E328D">
      <w:pPr>
        <w:pStyle w:val="BodyText"/>
        <w:numPr>
          <w:ilvl w:val="2"/>
          <w:numId w:val="41"/>
        </w:numPr>
      </w:pPr>
      <w:proofErr w:type="spellStart"/>
      <w:r>
        <w:t>user_impersonation</w:t>
      </w:r>
      <w:proofErr w:type="spellEnd"/>
    </w:p>
    <w:p w14:paraId="76880301" w14:textId="5C7162E8" w:rsidR="2F6C2211" w:rsidRDefault="2F6C2211" w:rsidP="2F6C2211">
      <w:pPr>
        <w:pStyle w:val="BodyText"/>
        <w:ind w:left="1440"/>
      </w:pPr>
    </w:p>
    <w:p w14:paraId="349C2691" w14:textId="61320FD4" w:rsidR="4B89BFFA" w:rsidRDefault="656A6F31" w:rsidP="4B89BFFA">
      <w:pPr>
        <w:pStyle w:val="BodyText"/>
      </w:pPr>
      <w:r>
        <w:t xml:space="preserve">Note:   </w:t>
      </w:r>
      <w:r w:rsidR="0994CCB8">
        <w:t xml:space="preserve">resulting </w:t>
      </w:r>
      <w:r>
        <w:t xml:space="preserve">value </w:t>
      </w:r>
      <w:r w:rsidR="22F205B6">
        <w:t>from</w:t>
      </w:r>
      <w:r>
        <w:t xml:space="preserve"> scope</w:t>
      </w:r>
      <w:r w:rsidR="7F140D8F">
        <w:t xml:space="preserve"> </w:t>
      </w:r>
      <w:r w:rsidRPr="0F64793F">
        <w:rPr>
          <w:i/>
          <w:iCs/>
        </w:rPr>
        <w:t>'</w:t>
      </w:r>
      <w:hyperlink r:id="rId101">
        <w:r w:rsidRPr="0F64793F">
          <w:rPr>
            <w:rStyle w:val="Hyperlink"/>
            <w:i/>
            <w:iCs/>
          </w:rPr>
          <w:t>https://analysis.windows.net/powerbi/api/Report.Read.All</w:t>
        </w:r>
      </w:hyperlink>
      <w:r w:rsidRPr="0F64793F">
        <w:rPr>
          <w:i/>
          <w:iCs/>
        </w:rPr>
        <w:t>'</w:t>
      </w:r>
      <w:r w:rsidR="3B7C9BF7">
        <w:t xml:space="preserve"> </w:t>
      </w:r>
      <w:r>
        <w:t xml:space="preserve"> and </w:t>
      </w:r>
      <w:proofErr w:type="spellStart"/>
      <w:r w:rsidRPr="0F64793F">
        <w:rPr>
          <w:i/>
          <w:iCs/>
        </w:rPr>
        <w:t>activeAccount</w:t>
      </w:r>
      <w:proofErr w:type="spellEnd"/>
      <w:r w:rsidRPr="0F64793F">
        <w:rPr>
          <w:i/>
          <w:iCs/>
        </w:rPr>
        <w:t xml:space="preserve"> </w:t>
      </w:r>
      <w:r>
        <w:t>used to retrieve JWT token.</w:t>
      </w:r>
    </w:p>
    <w:p w14:paraId="7EDC2776" w14:textId="6A10AF49" w:rsidR="6DE3538B" w:rsidRDefault="384B763C" w:rsidP="00D30CB8">
      <w:pPr>
        <w:pStyle w:val="Heading4"/>
      </w:pPr>
      <w:bookmarkStart w:id="180" w:name="_Toc182123751"/>
      <w:r>
        <w:t>Event Hubs</w:t>
      </w:r>
      <w:bookmarkEnd w:id="180"/>
    </w:p>
    <w:p w14:paraId="47C6BDC9" w14:textId="42779F18" w:rsidR="18EDDB0B" w:rsidRDefault="433D4C1B" w:rsidP="1E81FF7E">
      <w:pPr>
        <w:pStyle w:val="BodyText"/>
      </w:pPr>
      <w:r>
        <w:t xml:space="preserve">Add role assignments to the Event Hubs Namespace </w:t>
      </w:r>
      <w:r w:rsidR="1CFEF163">
        <w:t>and Event Hub itself</w:t>
      </w:r>
      <w:r w:rsidR="2F6524BA">
        <w:t xml:space="preserve"> via Access Control (IAM)</w:t>
      </w:r>
      <w:r>
        <w:t>:</w:t>
      </w:r>
    </w:p>
    <w:p w14:paraId="0356AACA" w14:textId="518E2F0A" w:rsidR="433D4C1B" w:rsidRDefault="433D4C1B" w:rsidP="006E328D">
      <w:pPr>
        <w:pStyle w:val="BodyText"/>
        <w:numPr>
          <w:ilvl w:val="0"/>
          <w:numId w:val="45"/>
        </w:numPr>
      </w:pPr>
      <w:r>
        <w:t>Azure Event Hubs Data Receiver</w:t>
      </w:r>
    </w:p>
    <w:p w14:paraId="4D432108" w14:textId="2F3B5C87" w:rsidR="7BAF428F" w:rsidRDefault="433D4C1B" w:rsidP="0F64793F">
      <w:pPr>
        <w:pStyle w:val="BodyText"/>
        <w:numPr>
          <w:ilvl w:val="0"/>
          <w:numId w:val="45"/>
        </w:numPr>
      </w:pPr>
      <w:r>
        <w:t>Azure Events Hub Data Sender</w:t>
      </w:r>
    </w:p>
    <w:p w14:paraId="1C501583" w14:textId="0CEA6C1C" w:rsidR="06DADE99" w:rsidRDefault="36DD2653" w:rsidP="00D30CB8">
      <w:pPr>
        <w:pStyle w:val="Heading4"/>
      </w:pPr>
      <w:bookmarkStart w:id="181" w:name="_Toc182123752"/>
      <w:r>
        <w:t>Power BI Workspace Settings</w:t>
      </w:r>
      <w:bookmarkEnd w:id="181"/>
    </w:p>
    <w:p w14:paraId="2298B658" w14:textId="300CCE3D" w:rsidR="43350CFA" w:rsidRDefault="0D78D0E3" w:rsidP="43350CFA">
      <w:pPr>
        <w:pStyle w:val="BodyText"/>
      </w:pPr>
      <w:r>
        <w:t>Ensure</w:t>
      </w:r>
      <w:r w:rsidR="3061785C">
        <w:t xml:space="preserve"> that in Power BI Workspace Settings the</w:t>
      </w:r>
      <w:r w:rsidR="67E2CE84">
        <w:t xml:space="preserve"> License Info -&gt; </w:t>
      </w:r>
      <w:r>
        <w:t>License Configuration</w:t>
      </w:r>
      <w:r w:rsidR="55E18CE3">
        <w:t xml:space="preserve"> </w:t>
      </w:r>
      <w:r w:rsidR="3BAFE834">
        <w:t xml:space="preserve">has been </w:t>
      </w:r>
      <w:r w:rsidR="4A427131">
        <w:t>assigned</w:t>
      </w:r>
      <w:r w:rsidR="751D4975">
        <w:t xml:space="preserve"> for this Azure tenant</w:t>
      </w:r>
      <w:r w:rsidR="4A427131">
        <w:t>.</w:t>
      </w:r>
    </w:p>
    <w:p w14:paraId="16621C17" w14:textId="748673BD" w:rsidR="50529308" w:rsidRDefault="0D78D0E3" w:rsidP="006E328D">
      <w:pPr>
        <w:pStyle w:val="BodyText"/>
        <w:numPr>
          <w:ilvl w:val="0"/>
          <w:numId w:val="42"/>
        </w:numPr>
      </w:pPr>
      <w:r>
        <w:t xml:space="preserve">Current license: </w:t>
      </w:r>
      <w:r w:rsidRPr="31F6F9AC">
        <w:rPr>
          <w:b/>
        </w:rPr>
        <w:t xml:space="preserve"> Fabric capacity</w:t>
      </w:r>
    </w:p>
    <w:p w14:paraId="53848261" w14:textId="6D2942D6" w:rsidR="60C3B7F1" w:rsidRDefault="0D78D0E3" w:rsidP="006E328D">
      <w:pPr>
        <w:pStyle w:val="BodyText"/>
        <w:numPr>
          <w:ilvl w:val="0"/>
          <w:numId w:val="42"/>
        </w:numPr>
        <w:rPr>
          <w:b/>
        </w:rPr>
      </w:pPr>
      <w:r>
        <w:t xml:space="preserve">License Capacity:  </w:t>
      </w:r>
      <w:r w:rsidRPr="70A16E20">
        <w:rPr>
          <w:i/>
        </w:rPr>
        <w:t xml:space="preserve">name </w:t>
      </w:r>
      <w:r>
        <w:t xml:space="preserve">with SKU set to number of </w:t>
      </w:r>
      <w:r w:rsidR="19941D20">
        <w:t xml:space="preserve">different </w:t>
      </w:r>
      <w:r>
        <w:t>users in region</w:t>
      </w:r>
      <w:r w:rsidR="2F39CFBC">
        <w:t xml:space="preserve"> using this capacity</w:t>
      </w:r>
      <w:r>
        <w:t xml:space="preserve">, e.g. </w:t>
      </w:r>
      <w:r w:rsidR="7123FCF0" w:rsidRPr="50A6F5E7">
        <w:rPr>
          <w:b/>
        </w:rPr>
        <w:t xml:space="preserve">name: </w:t>
      </w:r>
      <w:proofErr w:type="spellStart"/>
      <w:r w:rsidR="7123FCF0" w:rsidRPr="50A6F5E7">
        <w:rPr>
          <w:b/>
        </w:rPr>
        <w:t>ignitecapacityaio</w:t>
      </w:r>
      <w:proofErr w:type="spellEnd"/>
      <w:r w:rsidR="22B90550" w:rsidRPr="50A6F5E7">
        <w:rPr>
          <w:b/>
          <w:bCs/>
        </w:rPr>
        <w:t>,</w:t>
      </w:r>
      <w:r w:rsidR="7123FCF0">
        <w:t xml:space="preserve"> </w:t>
      </w:r>
      <w:r w:rsidRPr="1B3CB4AA">
        <w:rPr>
          <w:b/>
          <w:bCs/>
        </w:rPr>
        <w:t>SKU: F4</w:t>
      </w:r>
      <w:r w:rsidR="5ED05980" w:rsidRPr="3B3AF335">
        <w:rPr>
          <w:b/>
          <w:bCs/>
        </w:rPr>
        <w:t xml:space="preserve">, Region: </w:t>
      </w:r>
      <w:r w:rsidR="5ED05980" w:rsidRPr="50A6F5E7">
        <w:rPr>
          <w:b/>
          <w:bCs/>
        </w:rPr>
        <w:t>West US 3</w:t>
      </w:r>
    </w:p>
    <w:p w14:paraId="7D20E432" w14:textId="2B801B4F" w:rsidR="68FF78AD" w:rsidRDefault="342FF105" w:rsidP="006E328D">
      <w:pPr>
        <w:pStyle w:val="BodyText"/>
        <w:numPr>
          <w:ilvl w:val="0"/>
          <w:numId w:val="42"/>
        </w:numPr>
      </w:pPr>
      <w:r>
        <w:t xml:space="preserve">Semantic model storage format: </w:t>
      </w:r>
      <w:r w:rsidRPr="23E26418">
        <w:rPr>
          <w:b/>
        </w:rPr>
        <w:t xml:space="preserve">Small </w:t>
      </w:r>
      <w:r w:rsidRPr="23E26418">
        <w:rPr>
          <w:b/>
          <w:bCs/>
        </w:rPr>
        <w:t>semantic model storage format</w:t>
      </w:r>
    </w:p>
    <w:p w14:paraId="1CF0A1A9" w14:textId="675EC63C" w:rsidR="39242F8D" w:rsidRDefault="1C31F303" w:rsidP="00D30CB8">
      <w:pPr>
        <w:pStyle w:val="Heading4"/>
      </w:pPr>
      <w:bookmarkStart w:id="182" w:name="_Toc182123753"/>
      <w:r>
        <w:t>Power BI Data Connections</w:t>
      </w:r>
      <w:bookmarkEnd w:id="182"/>
    </w:p>
    <w:p w14:paraId="116F7E91" w14:textId="0749C39A" w:rsidR="355986C4" w:rsidRDefault="355986C4" w:rsidP="4E0C0AE1">
      <w:pPr>
        <w:pStyle w:val="BodyText"/>
      </w:pPr>
      <w:r>
        <w:t>Within Power BI workspace connect</w:t>
      </w:r>
      <w:r w:rsidR="6CB5E905">
        <w:t>s</w:t>
      </w:r>
      <w:r>
        <w:t xml:space="preserve"> </w:t>
      </w:r>
      <w:r w:rsidR="629D1EE1">
        <w:t xml:space="preserve">Power BI custom </w:t>
      </w:r>
      <w:r>
        <w:t>report to two Azure Data Explorer (ADX) data</w:t>
      </w:r>
      <w:r w:rsidR="32BD252D">
        <w:t>sets</w:t>
      </w:r>
      <w:r>
        <w:t xml:space="preserve">: </w:t>
      </w:r>
      <w:proofErr w:type="spellStart"/>
      <w:r w:rsidRPr="29D046BD">
        <w:rPr>
          <w:i/>
        </w:rPr>
        <w:t>digital_twins</w:t>
      </w:r>
      <w:proofErr w:type="spellEnd"/>
      <w:r>
        <w:t xml:space="preserve">, and </w:t>
      </w:r>
      <w:proofErr w:type="spellStart"/>
      <w:r w:rsidRPr="48D3755F">
        <w:rPr>
          <w:i/>
        </w:rPr>
        <w:t>FluidCell</w:t>
      </w:r>
      <w:proofErr w:type="spellEnd"/>
      <w:r>
        <w:t>.</w:t>
      </w:r>
      <w:r w:rsidR="4F360537">
        <w:t xml:space="preserve"> </w:t>
      </w:r>
    </w:p>
    <w:p w14:paraId="55DD3FE8" w14:textId="152EE169" w:rsidR="39E61B07" w:rsidRDefault="3916ECE1" w:rsidP="39E61B07">
      <w:pPr>
        <w:pStyle w:val="BodyText"/>
      </w:pPr>
      <w:r>
        <w:t xml:space="preserve">The Power BI report was modified to have a transparent background so </w:t>
      </w:r>
      <w:r w:rsidR="4C329F04">
        <w:t>it</w:t>
      </w:r>
      <w:r>
        <w:t xml:space="preserve"> overlays what is behind it (e.g. a 3D Viewport).</w:t>
      </w:r>
      <w:r>
        <w:br/>
      </w:r>
      <w:r>
        <w:br/>
      </w:r>
      <w:r w:rsidR="01CEE916">
        <w:t>Information</w:t>
      </w:r>
      <w:r w:rsidR="1977BF19">
        <w:t xml:space="preserve"> on embedding a custom Power BI report </w:t>
      </w:r>
      <w:r w:rsidR="09B3D1CF">
        <w:t xml:space="preserve">may be found at </w:t>
      </w:r>
      <w:hyperlink r:id="rId102">
        <w:r w:rsidR="09B3D1CF" w:rsidRPr="25917A04">
          <w:rPr>
            <w:rStyle w:val="Hyperlink"/>
          </w:rPr>
          <w:t>Power BI embedded analytics Client APIs | Microsoft Learn</w:t>
        </w:r>
      </w:hyperlink>
      <w:r w:rsidR="09B3D1CF" w:rsidRPr="25917A04">
        <w:t xml:space="preserve"> </w:t>
      </w:r>
      <w:r w:rsidR="09B3D1CF" w:rsidRPr="47F3B3B0">
        <w:t xml:space="preserve">. The specifics for how this was done for </w:t>
      </w:r>
      <w:r w:rsidR="09B3D1CF" w:rsidRPr="55DDC786">
        <w:t>this example may be</w:t>
      </w:r>
      <w:r w:rsidR="3B564D30" w:rsidRPr="55DDC786">
        <w:t xml:space="preserve"> </w:t>
      </w:r>
      <w:r w:rsidR="3B564D30" w:rsidRPr="5B3D1955">
        <w:t>found in the ‘</w:t>
      </w:r>
      <w:proofErr w:type="spellStart"/>
      <w:r w:rsidR="3B564D30" w:rsidRPr="078260F7">
        <w:t>EmbedPowerBIComponent</w:t>
      </w:r>
      <w:proofErr w:type="spellEnd"/>
      <w:r w:rsidR="3B564D30" w:rsidRPr="078260F7">
        <w:t xml:space="preserve">’ typescript file </w:t>
      </w:r>
      <w:r w:rsidR="3B564D30" w:rsidRPr="6D91FB78">
        <w:t xml:space="preserve">in this </w:t>
      </w:r>
      <w:r w:rsidR="1977BF19">
        <w:t>project</w:t>
      </w:r>
      <w:r w:rsidR="4811489A">
        <w:t>’s</w:t>
      </w:r>
      <w:r w:rsidR="1977BF19">
        <w:t xml:space="preserve"> GitHub Repo</w:t>
      </w:r>
      <w:r w:rsidR="20A4F19D">
        <w:t xml:space="preserve">.  </w:t>
      </w:r>
      <w:r w:rsidR="26FB6CC7">
        <w:t xml:space="preserve"> Microsoft copilot may also clarify and generate appropriate code.</w:t>
      </w:r>
    </w:p>
    <w:p w14:paraId="0DB1CF68" w14:textId="6054A0B3" w:rsidR="336525C2" w:rsidRDefault="547A7908" w:rsidP="336525C2">
      <w:pPr>
        <w:pStyle w:val="BodyText"/>
      </w:pPr>
      <w:r>
        <w:t xml:space="preserve">In the </w:t>
      </w:r>
      <w:proofErr w:type="spellStart"/>
      <w:r w:rsidRPr="16CE2EBC">
        <w:rPr>
          <w:i/>
        </w:rPr>
        <w:t>PageLayout</w:t>
      </w:r>
      <w:proofErr w:type="spellEnd"/>
      <w:r w:rsidRPr="16CE2EBC">
        <w:rPr>
          <w:i/>
        </w:rPr>
        <w:t xml:space="preserve"> </w:t>
      </w:r>
      <w:r>
        <w:t xml:space="preserve">typescript file, the </w:t>
      </w:r>
      <w:r w:rsidR="5A2F3381">
        <w:t>&lt;</w:t>
      </w:r>
      <w:proofErr w:type="spellStart"/>
      <w:r>
        <w:t>EmbedPowerBIComponent</w:t>
      </w:r>
      <w:proofErr w:type="spellEnd"/>
      <w:r w:rsidR="368DABC8">
        <w:t>&gt;</w:t>
      </w:r>
      <w:r>
        <w:t xml:space="preserve"> arguments values need to be examined clos</w:t>
      </w:r>
      <w:r w:rsidR="4E976EA2">
        <w:t>e</w:t>
      </w:r>
      <w:r>
        <w:t>ly.</w:t>
      </w:r>
    </w:p>
    <w:p w14:paraId="4A649769" w14:textId="583D9FB3" w:rsidR="4EA3C713" w:rsidRDefault="69B374C9" w:rsidP="006E328D">
      <w:pPr>
        <w:pStyle w:val="BodyText"/>
        <w:numPr>
          <w:ilvl w:val="0"/>
          <w:numId w:val="43"/>
        </w:numPr>
        <w:rPr>
          <w:i/>
        </w:rPr>
      </w:pPr>
      <w:proofErr w:type="spellStart"/>
      <w:r w:rsidRPr="15B9D1B5">
        <w:rPr>
          <w:i/>
        </w:rPr>
        <w:t>P</w:t>
      </w:r>
      <w:r w:rsidR="4EA3C713" w:rsidRPr="15B9D1B5">
        <w:rPr>
          <w:i/>
        </w:rPr>
        <w:t>owerBIVisualReportEmbedURL</w:t>
      </w:r>
      <w:proofErr w:type="spellEnd"/>
    </w:p>
    <w:p w14:paraId="0682AF2A" w14:textId="46DEE40E" w:rsidR="2E44B53D" w:rsidRDefault="44D5A8C7" w:rsidP="006E328D">
      <w:pPr>
        <w:pStyle w:val="BodyText"/>
        <w:numPr>
          <w:ilvl w:val="1"/>
          <w:numId w:val="43"/>
        </w:numPr>
      </w:pPr>
      <w:r>
        <w:t xml:space="preserve">This is actual embedded URL </w:t>
      </w:r>
      <w:r w:rsidR="69347418">
        <w:t xml:space="preserve">copied </w:t>
      </w:r>
      <w:r>
        <w:t xml:space="preserve">from the Power BI app </w:t>
      </w:r>
      <w:r w:rsidR="683D4070">
        <w:t>“</w:t>
      </w:r>
      <w:r>
        <w:t xml:space="preserve">File | </w:t>
      </w:r>
      <w:r w:rsidR="7606310A">
        <w:t>Embed</w:t>
      </w:r>
      <w:r w:rsidR="562C1A64">
        <w:t>”</w:t>
      </w:r>
      <w:r w:rsidR="7606310A">
        <w:t xml:space="preserve"> menu item </w:t>
      </w:r>
      <w:r w:rsidR="47079365">
        <w:t xml:space="preserve">embed </w:t>
      </w:r>
      <w:r w:rsidR="607B8A79">
        <w:t xml:space="preserve">content </w:t>
      </w:r>
      <w:r w:rsidR="47079365">
        <w:t>link from the “Securely embed this report in a website or portal” dialog.</w:t>
      </w:r>
    </w:p>
    <w:p w14:paraId="7F2F93A0" w14:textId="08718BFA" w:rsidR="052FBACA" w:rsidRDefault="23F89F60" w:rsidP="006E328D">
      <w:pPr>
        <w:pStyle w:val="BodyText"/>
        <w:numPr>
          <w:ilvl w:val="1"/>
          <w:numId w:val="43"/>
        </w:numPr>
      </w:pPr>
      <w:r>
        <w:t>Remove “&amp;</w:t>
      </w:r>
      <w:proofErr w:type="spellStart"/>
      <w:r>
        <w:t>autoAuth</w:t>
      </w:r>
      <w:proofErr w:type="spellEnd"/>
      <w:r>
        <w:t>=True”</w:t>
      </w:r>
      <w:r w:rsidR="7F778CB7">
        <w:t xml:space="preserve"> from the embed URL</w:t>
      </w:r>
      <w:r w:rsidR="397F4D60">
        <w:t xml:space="preserve"> before pasting</w:t>
      </w:r>
      <w:r w:rsidR="7F778CB7">
        <w:t>;</w:t>
      </w:r>
      <w:r>
        <w:t xml:space="preserve"> otherwise</w:t>
      </w:r>
      <w:r w:rsidR="0BEEAD7F">
        <w:t>,</w:t>
      </w:r>
      <w:r>
        <w:t xml:space="preserve"> will receive an error.</w:t>
      </w:r>
    </w:p>
    <w:p w14:paraId="15EEB155" w14:textId="5E892F65" w:rsidR="5E61DEBA" w:rsidRDefault="4EA3C713" w:rsidP="006E328D">
      <w:pPr>
        <w:pStyle w:val="BodyText"/>
        <w:numPr>
          <w:ilvl w:val="0"/>
          <w:numId w:val="43"/>
        </w:numPr>
        <w:rPr>
          <w:i/>
        </w:rPr>
      </w:pPr>
      <w:r>
        <w:t xml:space="preserve">Copy the </w:t>
      </w:r>
      <w:r w:rsidR="7ADDD856">
        <w:t xml:space="preserve">value portion of the </w:t>
      </w:r>
      <w:r w:rsidR="378B895B">
        <w:t>“</w:t>
      </w:r>
      <w:r>
        <w:t>?</w:t>
      </w:r>
      <w:proofErr w:type="spellStart"/>
      <w:r>
        <w:t>reportId</w:t>
      </w:r>
      <w:proofErr w:type="spellEnd"/>
      <w:r>
        <w:t>=</w:t>
      </w:r>
      <w:r w:rsidR="584842C9">
        <w:t>value</w:t>
      </w:r>
      <w:r w:rsidR="1CFA2FBD">
        <w:t>”</w:t>
      </w:r>
      <w:r w:rsidR="194F5289">
        <w:t xml:space="preserve"> </w:t>
      </w:r>
      <w:r w:rsidR="1A85905A">
        <w:t xml:space="preserve">of the </w:t>
      </w:r>
      <w:proofErr w:type="spellStart"/>
      <w:r w:rsidR="1A85905A" w:rsidRPr="0426C928">
        <w:rPr>
          <w:i/>
        </w:rPr>
        <w:t>PowerBIVisualReportEmbedURL</w:t>
      </w:r>
      <w:proofErr w:type="spellEnd"/>
      <w:r w:rsidR="1A85905A" w:rsidRPr="0426C928">
        <w:rPr>
          <w:i/>
        </w:rPr>
        <w:t xml:space="preserve"> </w:t>
      </w:r>
      <w:r w:rsidR="1A85905A">
        <w:t>and paste</w:t>
      </w:r>
      <w:r>
        <w:t xml:space="preserve"> it into the </w:t>
      </w:r>
      <w:proofErr w:type="spellStart"/>
      <w:r w:rsidRPr="7F00097F">
        <w:rPr>
          <w:i/>
        </w:rPr>
        <w:t>powerBIVisualReportId</w:t>
      </w:r>
      <w:proofErr w:type="spellEnd"/>
      <w:r w:rsidR="6599CD78" w:rsidRPr="7A774C17">
        <w:rPr>
          <w:i/>
          <w:iCs/>
        </w:rPr>
        <w:t>.</w:t>
      </w:r>
    </w:p>
    <w:p w14:paraId="62478DA9" w14:textId="46A06731" w:rsidR="3206726F" w:rsidRDefault="3206726F" w:rsidP="006E328D">
      <w:pPr>
        <w:pStyle w:val="BodyText"/>
        <w:numPr>
          <w:ilvl w:val="0"/>
          <w:numId w:val="43"/>
        </w:numPr>
      </w:pPr>
      <w:r w:rsidRPr="700F3B6B">
        <w:t xml:space="preserve">The </w:t>
      </w:r>
      <w:proofErr w:type="spellStart"/>
      <w:r w:rsidRPr="7C588B57">
        <w:rPr>
          <w:i/>
        </w:rPr>
        <w:t>powerBITable</w:t>
      </w:r>
      <w:proofErr w:type="spellEnd"/>
      <w:r w:rsidRPr="7C588B57">
        <w:rPr>
          <w:i/>
        </w:rPr>
        <w:t xml:space="preserve"> </w:t>
      </w:r>
      <w:r w:rsidRPr="700F3B6B">
        <w:t>value should be “</w:t>
      </w:r>
      <w:proofErr w:type="spellStart"/>
      <w:r w:rsidRPr="700F3B6B">
        <w:t>digital_</w:t>
      </w:r>
      <w:r w:rsidRPr="77EC1D54">
        <w:t>twins</w:t>
      </w:r>
      <w:proofErr w:type="spellEnd"/>
      <w:r w:rsidRPr="77EC1D54">
        <w:t xml:space="preserve">” to match the ADX Data </w:t>
      </w:r>
      <w:r w:rsidRPr="6C8331A9">
        <w:t>Source name.</w:t>
      </w:r>
    </w:p>
    <w:p w14:paraId="7942D1A3" w14:textId="7F7FB025" w:rsidR="0F017EA2" w:rsidRDefault="02C431DB" w:rsidP="006E328D">
      <w:pPr>
        <w:pStyle w:val="BodyText"/>
        <w:numPr>
          <w:ilvl w:val="0"/>
          <w:numId w:val="43"/>
        </w:numPr>
      </w:pPr>
      <w:r w:rsidRPr="3562E669">
        <w:t xml:space="preserve">The </w:t>
      </w:r>
      <w:proofErr w:type="spellStart"/>
      <w:r w:rsidR="5BFAE341" w:rsidRPr="4F30B238">
        <w:rPr>
          <w:i/>
          <w:iCs/>
        </w:rPr>
        <w:t>p</w:t>
      </w:r>
      <w:r w:rsidR="0F017EA2" w:rsidRPr="4F30B238">
        <w:rPr>
          <w:i/>
          <w:iCs/>
        </w:rPr>
        <w:t>owerBIColumn</w:t>
      </w:r>
      <w:proofErr w:type="spellEnd"/>
      <w:r w:rsidR="0F017EA2" w:rsidRPr="0426C928">
        <w:rPr>
          <w:i/>
        </w:rPr>
        <w:t xml:space="preserve"> </w:t>
      </w:r>
      <w:r w:rsidR="0F017EA2" w:rsidRPr="26142F41">
        <w:t xml:space="preserve">value should </w:t>
      </w:r>
      <w:r w:rsidR="0F017EA2" w:rsidRPr="359F16CD">
        <w:t xml:space="preserve">be “module”, which </w:t>
      </w:r>
      <w:r w:rsidR="0F017EA2" w:rsidRPr="501F860E">
        <w:t xml:space="preserve">needs to match the Power BI </w:t>
      </w:r>
      <w:r w:rsidR="0F017EA2" w:rsidRPr="00622D05">
        <w:t xml:space="preserve">Slicer (filter) </w:t>
      </w:r>
      <w:r w:rsidR="62AB0FCF" w:rsidRPr="2D11668E">
        <w:t xml:space="preserve">column </w:t>
      </w:r>
      <w:r w:rsidR="0F017EA2" w:rsidRPr="2D11668E">
        <w:t>name</w:t>
      </w:r>
      <w:r w:rsidR="5ADB75CD" w:rsidRPr="00622D05">
        <w:t xml:space="preserve"> </w:t>
      </w:r>
      <w:r w:rsidR="7ADAAD7C" w:rsidRPr="1A226093">
        <w:t>“</w:t>
      </w:r>
      <w:r w:rsidR="7ADAAD7C" w:rsidRPr="597B3470">
        <w:t xml:space="preserve">module” </w:t>
      </w:r>
      <w:r w:rsidR="5ADB75CD" w:rsidRPr="00622D05">
        <w:t xml:space="preserve">in </w:t>
      </w:r>
      <w:r w:rsidR="42180F27" w:rsidRPr="3BCD1331">
        <w:t>the “</w:t>
      </w:r>
      <w:proofErr w:type="spellStart"/>
      <w:r w:rsidR="42180F27" w:rsidRPr="3BCD1331">
        <w:t>digital_</w:t>
      </w:r>
      <w:r w:rsidR="42180F27" w:rsidRPr="6C8331A9">
        <w:t>twin</w:t>
      </w:r>
      <w:r w:rsidR="1AB81F05" w:rsidRPr="6C8331A9">
        <w:t>s</w:t>
      </w:r>
      <w:proofErr w:type="spellEnd"/>
      <w:r w:rsidR="42180F27" w:rsidRPr="5875135E">
        <w:t>” ADX</w:t>
      </w:r>
      <w:r w:rsidR="0E9A50F7" w:rsidRPr="2D11668E">
        <w:t xml:space="preserve"> </w:t>
      </w:r>
      <w:r w:rsidR="04C78EB6" w:rsidRPr="7710D34F">
        <w:t xml:space="preserve">Data </w:t>
      </w:r>
      <w:r w:rsidR="1ADDAE12" w:rsidRPr="0A53BD4A">
        <w:t xml:space="preserve">table </w:t>
      </w:r>
      <w:r w:rsidR="04C78EB6" w:rsidRPr="0A53BD4A">
        <w:t>for</w:t>
      </w:r>
      <w:r w:rsidR="04C78EB6" w:rsidRPr="499C65F0">
        <w:t xml:space="preserve"> this report.</w:t>
      </w:r>
    </w:p>
    <w:p w14:paraId="6BF5CA7C" w14:textId="63B5146C" w:rsidR="6F612D98" w:rsidRDefault="6F612D98" w:rsidP="006E328D">
      <w:pPr>
        <w:pStyle w:val="BodyText"/>
        <w:numPr>
          <w:ilvl w:val="0"/>
          <w:numId w:val="43"/>
        </w:numPr>
      </w:pPr>
      <w:r w:rsidRPr="2BE7E410">
        <w:t xml:space="preserve">The </w:t>
      </w:r>
      <w:proofErr w:type="spellStart"/>
      <w:r w:rsidRPr="2BE7E410">
        <w:rPr>
          <w:i/>
          <w:iCs/>
        </w:rPr>
        <w:t>powerBIVisualName</w:t>
      </w:r>
      <w:proofErr w:type="spellEnd"/>
      <w:r w:rsidR="79820BAF" w:rsidRPr="2BE7E410">
        <w:rPr>
          <w:i/>
          <w:iCs/>
        </w:rPr>
        <w:t xml:space="preserve"> </w:t>
      </w:r>
      <w:r w:rsidR="79820BAF" w:rsidRPr="2BE7E410">
        <w:t xml:space="preserve">is more complicated to </w:t>
      </w:r>
      <w:r w:rsidR="045F67DF" w:rsidRPr="4C52A5BF">
        <w:t>obtain</w:t>
      </w:r>
      <w:r w:rsidR="79820BAF" w:rsidRPr="2BE7E410">
        <w:t xml:space="preserve"> because it needs to </w:t>
      </w:r>
      <w:r w:rsidR="1762E46C" w:rsidRPr="28A13793">
        <w:t>be</w:t>
      </w:r>
      <w:r w:rsidR="79820BAF" w:rsidRPr="28A13793">
        <w:t xml:space="preserve"> </w:t>
      </w:r>
      <w:r w:rsidR="0C83B704" w:rsidRPr="4C52A5BF">
        <w:t xml:space="preserve">retrieved </w:t>
      </w:r>
      <w:r w:rsidR="5190D06D" w:rsidRPr="4C52A5BF">
        <w:t>at</w:t>
      </w:r>
      <w:r w:rsidR="5190D06D" w:rsidRPr="2BE7E410">
        <w:t xml:space="preserve"> runtime </w:t>
      </w:r>
      <w:r w:rsidR="79820BAF" w:rsidRPr="2BE7E410">
        <w:t xml:space="preserve">from the “module” </w:t>
      </w:r>
      <w:r w:rsidR="02E0D5D1" w:rsidRPr="2BE7E410">
        <w:t>Power BI Slicer in the Power BI Report.</w:t>
      </w:r>
      <w:r w:rsidR="07114C15" w:rsidRPr="2BE7E410">
        <w:t xml:space="preserve"> </w:t>
      </w:r>
      <w:r w:rsidR="33FA29BE" w:rsidRPr="4C52A5BF">
        <w:t xml:space="preserve"> </w:t>
      </w:r>
      <w:r w:rsidR="07114C15" w:rsidRPr="3427DA2A">
        <w:t xml:space="preserve">One way to accomplish </w:t>
      </w:r>
      <w:r w:rsidR="4B37E86C" w:rsidRPr="582E5C65">
        <w:t xml:space="preserve">this </w:t>
      </w:r>
      <w:r w:rsidR="07114C15" w:rsidRPr="3427DA2A">
        <w:t>is to add an ‘</w:t>
      </w:r>
      <w:r w:rsidR="07114C15" w:rsidRPr="5A9A6E73">
        <w:t>alert</w:t>
      </w:r>
      <w:r w:rsidR="07114C15" w:rsidRPr="04A07FF4">
        <w:t>(</w:t>
      </w:r>
      <w:r w:rsidR="0C6D5970" w:rsidRPr="04A07FF4">
        <w:t>visual.name)</w:t>
      </w:r>
      <w:r w:rsidR="07114C15" w:rsidRPr="5A9A6E73">
        <w:t xml:space="preserve">’ statement </w:t>
      </w:r>
      <w:r w:rsidR="23D8E489" w:rsidRPr="401AFE44">
        <w:t xml:space="preserve">in the </w:t>
      </w:r>
      <w:proofErr w:type="spellStart"/>
      <w:r w:rsidR="23D8E489" w:rsidRPr="37F6BD93">
        <w:t>eventHandler</w:t>
      </w:r>
      <w:r w:rsidR="77FB89EA" w:rsidRPr="37F6BD93">
        <w:t>s</w:t>
      </w:r>
      <w:proofErr w:type="spellEnd"/>
      <w:r w:rsidR="77FB89EA" w:rsidRPr="37F6BD93">
        <w:t xml:space="preserve"> </w:t>
      </w:r>
      <w:r w:rsidR="77FB89EA" w:rsidRPr="5278C54F">
        <w:t xml:space="preserve">when </w:t>
      </w:r>
      <w:proofErr w:type="spellStart"/>
      <w:r w:rsidR="77FB89EA" w:rsidRPr="5278C54F">
        <w:t>visual.type</w:t>
      </w:r>
      <w:proofErr w:type="spellEnd"/>
      <w:r w:rsidR="77FB89EA" w:rsidRPr="5278C54F">
        <w:t xml:space="preserve"> is ‘</w:t>
      </w:r>
      <w:r w:rsidR="77FB89EA" w:rsidRPr="59887B6B">
        <w:t>slicer’</w:t>
      </w:r>
      <w:r w:rsidR="7402F11F" w:rsidRPr="36264887">
        <w:t>, then paste the returned</w:t>
      </w:r>
      <w:r w:rsidR="77FB89EA" w:rsidRPr="5278C54F">
        <w:t xml:space="preserve"> </w:t>
      </w:r>
      <w:r w:rsidR="7402F11F" w:rsidRPr="2554F7B0">
        <w:t xml:space="preserve">value, which looks more like an </w:t>
      </w:r>
      <w:r w:rsidR="7402F11F" w:rsidRPr="44CA7397">
        <w:t xml:space="preserve">id, </w:t>
      </w:r>
      <w:r w:rsidR="7402F11F" w:rsidRPr="0D2C39DE">
        <w:t xml:space="preserve">are the </w:t>
      </w:r>
      <w:r w:rsidR="7402F11F" w:rsidRPr="7D5530D5">
        <w:t>value for this</w:t>
      </w:r>
      <w:r w:rsidR="7402F11F" w:rsidRPr="0D2C39DE">
        <w:t xml:space="preserve"> argument.</w:t>
      </w:r>
    </w:p>
    <w:p w14:paraId="049B1FBA" w14:textId="3CFB8446" w:rsidR="4FCC87A6" w:rsidRDefault="589B2773" w:rsidP="5BAA3190">
      <w:pPr>
        <w:pStyle w:val="BodyText"/>
      </w:pPr>
      <w:r w:rsidRPr="5BAA3190">
        <w:t xml:space="preserve">Note; The organization </w:t>
      </w:r>
      <w:r w:rsidR="5FDD3D94" w:rsidRPr="5BAA3190">
        <w:t xml:space="preserve">and description of </w:t>
      </w:r>
      <w:r w:rsidRPr="5BAA3190">
        <w:t xml:space="preserve">these tables may be found in the associated Azure Data Explorer (ADX) </w:t>
      </w:r>
      <w:r w:rsidR="6CA23A17" w:rsidRPr="5BAA3190">
        <w:t xml:space="preserve">time-series </w:t>
      </w:r>
      <w:r w:rsidRPr="5BAA3190">
        <w:t>database</w:t>
      </w:r>
      <w:r w:rsidR="4AEE111C" w:rsidRPr="5BAA3190">
        <w:t xml:space="preserve"> Query page in the Azure Portal.</w:t>
      </w:r>
    </w:p>
    <w:p w14:paraId="57557B03" w14:textId="228DAEA0" w:rsidR="187FF032" w:rsidRDefault="187FF032" w:rsidP="6BC9E172">
      <w:pPr>
        <w:pStyle w:val="BodyText"/>
      </w:pPr>
    </w:p>
    <w:p w14:paraId="61441103" w14:textId="72EBFB5B" w:rsidR="303C4A2E" w:rsidRDefault="4AF52496" w:rsidP="00D30CB8">
      <w:pPr>
        <w:pStyle w:val="Heading3"/>
      </w:pPr>
      <w:bookmarkStart w:id="183" w:name="_Toc182123754"/>
      <w:r>
        <w:t xml:space="preserve">Event Hub React </w:t>
      </w:r>
      <w:r w:rsidR="34D7984A">
        <w:t xml:space="preserve">Component </w:t>
      </w:r>
      <w:r>
        <w:t>Configuration</w:t>
      </w:r>
      <w:bookmarkEnd w:id="183"/>
    </w:p>
    <w:p w14:paraId="4AB201DA" w14:textId="59203717" w:rsidR="6C2F3F38" w:rsidRDefault="477BC318" w:rsidP="6C2F3F38">
      <w:pPr>
        <w:pStyle w:val="BodyText"/>
      </w:pPr>
      <w:r>
        <w:t xml:space="preserve">At the top of the screen </w:t>
      </w:r>
      <w:r w:rsidR="0B57A26B">
        <w:t>selected E</w:t>
      </w:r>
      <w:r>
        <w:t xml:space="preserve">vent </w:t>
      </w:r>
      <w:r w:rsidR="6E822331">
        <w:t>H</w:t>
      </w:r>
      <w:r>
        <w:t xml:space="preserve">ub stream values </w:t>
      </w:r>
      <w:r w:rsidR="08FDCE5D">
        <w:t>received from the Azure IoT Operations</w:t>
      </w:r>
      <w:r>
        <w:t xml:space="preserve"> are being updated</w:t>
      </w:r>
      <w:r w:rsidR="3CC4CE06">
        <w:t>.  This is configured via the &lt;</w:t>
      </w:r>
      <w:proofErr w:type="spellStart"/>
      <w:r w:rsidR="3CC4CE06">
        <w:t>EventHubStream</w:t>
      </w:r>
      <w:r w:rsidR="0A826D37">
        <w:t>Component</w:t>
      </w:r>
      <w:proofErr w:type="spellEnd"/>
      <w:r w:rsidR="0A826D37">
        <w:t>&gt; argument values:</w:t>
      </w:r>
    </w:p>
    <w:p w14:paraId="34952943" w14:textId="120CA17F" w:rsidR="58F7D8E5" w:rsidRDefault="0A826D37" w:rsidP="006E328D">
      <w:pPr>
        <w:pStyle w:val="BodyText"/>
        <w:numPr>
          <w:ilvl w:val="0"/>
          <w:numId w:val="44"/>
        </w:numPr>
      </w:pPr>
      <w:r>
        <w:t xml:space="preserve">The </w:t>
      </w:r>
      <w:proofErr w:type="spellStart"/>
      <w:r>
        <w:t>eventHubsResourceName</w:t>
      </w:r>
      <w:proofErr w:type="spellEnd"/>
    </w:p>
    <w:p w14:paraId="236770C5" w14:textId="6030AAA9" w:rsidR="0A826D37" w:rsidRDefault="0A826D37" w:rsidP="006E328D">
      <w:pPr>
        <w:pStyle w:val="BodyText"/>
        <w:numPr>
          <w:ilvl w:val="0"/>
          <w:numId w:val="44"/>
        </w:numPr>
      </w:pPr>
      <w:r>
        <w:t xml:space="preserve">The </w:t>
      </w:r>
      <w:proofErr w:type="spellStart"/>
      <w:r>
        <w:t>eventHubName</w:t>
      </w:r>
      <w:proofErr w:type="spellEnd"/>
    </w:p>
    <w:p w14:paraId="0DA645DB" w14:textId="44BCF509" w:rsidR="0A826D37" w:rsidRDefault="0A826D37" w:rsidP="006E328D">
      <w:pPr>
        <w:pStyle w:val="BodyText"/>
        <w:numPr>
          <w:ilvl w:val="0"/>
          <w:numId w:val="44"/>
        </w:numPr>
      </w:pPr>
      <w:r>
        <w:t xml:space="preserve">The </w:t>
      </w:r>
      <w:proofErr w:type="spellStart"/>
      <w:r>
        <w:t>consumerGroup</w:t>
      </w:r>
      <w:proofErr w:type="spellEnd"/>
    </w:p>
    <w:p w14:paraId="1E305CE0" w14:textId="4693C046" w:rsidR="0E6D0F7F" w:rsidRDefault="5DC188FA" w:rsidP="3414FC3D">
      <w:pPr>
        <w:pStyle w:val="BodyText"/>
      </w:pPr>
      <w:r>
        <w:t>For this to work, a new token needs to be retrieved with the proper scope</w:t>
      </w:r>
      <w:r w:rsidR="1569BF53">
        <w:t xml:space="preserve">, which is specified in more detail in </w:t>
      </w:r>
      <w:proofErr w:type="spellStart"/>
      <w:r w:rsidR="1569BF53">
        <w:t>EventHubStreamCompoment</w:t>
      </w:r>
      <w:proofErr w:type="spellEnd"/>
      <w:r w:rsidR="1569BF53">
        <w:t xml:space="preserve"> typescript file in this project’s rep</w:t>
      </w:r>
      <w:r w:rsidR="0E6D0F7F">
        <w:t xml:space="preserve">, which </w:t>
      </w:r>
      <w:proofErr w:type="spellStart"/>
      <w:r w:rsidR="0E6D0F7F">
        <w:t>subcribe</w:t>
      </w:r>
      <w:proofErr w:type="spellEnd"/>
      <w:r w:rsidR="0E6D0F7F">
        <w:t xml:space="preserve"> to </w:t>
      </w:r>
      <w:proofErr w:type="spellStart"/>
      <w:r w:rsidR="0E6D0F7F">
        <w:t>processInitialize</w:t>
      </w:r>
      <w:proofErr w:type="spellEnd"/>
      <w:r w:rsidR="0E6D0F7F">
        <w:t xml:space="preserve">(), </w:t>
      </w:r>
      <w:proofErr w:type="spellStart"/>
      <w:r w:rsidR="0E6D0F7F">
        <w:t>processClose</w:t>
      </w:r>
      <w:proofErr w:type="spellEnd"/>
      <w:r w:rsidR="0E6D0F7F">
        <w:t xml:space="preserve">(), and </w:t>
      </w:r>
      <w:proofErr w:type="spellStart"/>
      <w:r w:rsidR="0E6D0F7F">
        <w:t>processEvents</w:t>
      </w:r>
      <w:proofErr w:type="spellEnd"/>
      <w:r w:rsidR="0E6D0F7F">
        <w:t>() methods</w:t>
      </w:r>
      <w:r w:rsidR="42CA24BD">
        <w:t xml:space="preserve"> via a WebSocket connection.</w:t>
      </w:r>
    </w:p>
    <w:p w14:paraId="1C7AD2A5" w14:textId="5AFD6A2B" w:rsidR="42CA24BD" w:rsidRDefault="42CA24BD" w:rsidP="5BAA3190">
      <w:pPr>
        <w:pStyle w:val="BodyText"/>
      </w:pPr>
      <w:r>
        <w:t xml:space="preserve">Note: The </w:t>
      </w:r>
      <w:proofErr w:type="spellStart"/>
      <w:r>
        <w:t>processEvents</w:t>
      </w:r>
      <w:proofErr w:type="spellEnd"/>
      <w:r>
        <w:t xml:space="preserve">() callback performs a check on the current </w:t>
      </w:r>
      <w:r w:rsidR="5202D7CC">
        <w:t>pressure and</w:t>
      </w:r>
      <w:r w:rsidR="333067A8">
        <w:t xml:space="preserve"> </w:t>
      </w:r>
      <w:r w:rsidR="2204D92F">
        <w:t xml:space="preserve">updates </w:t>
      </w:r>
      <w:r>
        <w:t>the R</w:t>
      </w:r>
      <w:r w:rsidR="633757A8">
        <w:t>edux based global state</w:t>
      </w:r>
      <w:r w:rsidR="4D4B464D">
        <w:t>.</w:t>
      </w:r>
    </w:p>
    <w:p w14:paraId="0C9C4728" w14:textId="615FF4E1" w:rsidR="7183F7C7" w:rsidRDefault="1569BF53" w:rsidP="0A9AC268">
      <w:pPr>
        <w:pStyle w:val="BodyText"/>
      </w:pPr>
      <w:r>
        <w:t xml:space="preserve">For a more general tutorial on how to does this, please see </w:t>
      </w:r>
      <w:hyperlink r:id="rId103">
        <w:r w:rsidRPr="0F64793F">
          <w:rPr>
            <w:rStyle w:val="Hyperlink"/>
          </w:rPr>
          <w:t>Send or receive events using JavaScript - Azure Event Hubs | Microsoft Learn</w:t>
        </w:r>
      </w:hyperlink>
    </w:p>
    <w:p w14:paraId="66C624B3" w14:textId="1C4E4BA2" w:rsidR="4FFE94C8" w:rsidRDefault="255DDC5B" w:rsidP="00D30CB8">
      <w:pPr>
        <w:pStyle w:val="Heading3"/>
      </w:pPr>
      <w:bookmarkStart w:id="184" w:name="_Toc1818903215"/>
      <w:bookmarkStart w:id="185" w:name="_Toc182123755"/>
      <w:r>
        <w:t>3D Viewport React Component Configuration</w:t>
      </w:r>
      <w:bookmarkEnd w:id="184"/>
      <w:bookmarkEnd w:id="185"/>
    </w:p>
    <w:p w14:paraId="7513084F" w14:textId="0911F7A0" w:rsidR="7183F7C7" w:rsidRDefault="177F50C6" w:rsidP="3E745418">
      <w:r>
        <w:t>The 3D Viewport React Component is configured via changing the web app’s global state variables.  Hence, update the initial state of the Redux glo</w:t>
      </w:r>
      <w:r w:rsidR="6B41C5BD">
        <w:t>bal state to refl</w:t>
      </w:r>
      <w:r w:rsidR="37798F59">
        <w:t>ect those initial values.</w:t>
      </w:r>
      <w:r w:rsidR="702F22F6">
        <w:t xml:space="preserve">   The initial state values in the web-app/</w:t>
      </w:r>
      <w:proofErr w:type="spellStart"/>
      <w:r w:rsidR="702F22F6">
        <w:t>src</w:t>
      </w:r>
      <w:proofErr w:type="spellEnd"/>
      <w:r w:rsidR="702F22F6">
        <w:t>/state/slice/</w:t>
      </w:r>
      <w:proofErr w:type="spellStart"/>
      <w:r w:rsidR="702F22F6">
        <w:t>serviceSlice.ts</w:t>
      </w:r>
      <w:proofErr w:type="spellEnd"/>
      <w:r w:rsidR="702F22F6">
        <w:t xml:space="preserve"> file </w:t>
      </w:r>
      <w:r w:rsidR="6D38D63E">
        <w:t xml:space="preserve">should match the ones set in the </w:t>
      </w:r>
      <w:commentRangeStart w:id="186"/>
      <w:r w:rsidR="6D38D63E">
        <w:t>ISV Custom Kit App Configuration</w:t>
      </w:r>
      <w:commentRangeEnd w:id="186"/>
      <w:r>
        <w:rPr>
          <w:rStyle w:val="CommentReference"/>
        </w:rPr>
        <w:commentReference w:id="186"/>
      </w:r>
      <w:r w:rsidR="6D38D63E">
        <w:t xml:space="preserve"> section above.</w:t>
      </w:r>
    </w:p>
    <w:p w14:paraId="7702EDFC" w14:textId="4E6F222B" w:rsidR="7183F7C7" w:rsidRDefault="6D38D63E" w:rsidP="3E745418">
      <w:pPr>
        <w:spacing w:after="0" w:line="285" w:lineRule="auto"/>
      </w:pPr>
      <w:r w:rsidRPr="3E745418">
        <w:rPr>
          <w:rFonts w:ascii="Consolas" w:eastAsia="Consolas" w:hAnsi="Consolas" w:cs="Consolas"/>
          <w:color w:val="CCCCCC"/>
          <w:sz w:val="21"/>
          <w:szCs w:val="21"/>
        </w:rPr>
        <w:t xml:space="preserve">    </w:t>
      </w:r>
      <w:proofErr w:type="spellStart"/>
      <w:r w:rsidRPr="3E745418">
        <w:rPr>
          <w:rFonts w:ascii="Consolas" w:eastAsia="Consolas" w:hAnsi="Consolas" w:cs="Consolas"/>
          <w:color w:val="9CDCFE"/>
          <w:sz w:val="21"/>
          <w:szCs w:val="21"/>
        </w:rPr>
        <w:t>appId</w:t>
      </w:r>
      <w:proofErr w:type="spellEnd"/>
      <w:r w:rsidRPr="3E745418">
        <w:rPr>
          <w:rFonts w:ascii="Consolas" w:eastAsia="Consolas" w:hAnsi="Consolas" w:cs="Consolas"/>
          <w:color w:val="9CDCFE"/>
          <w:sz w:val="21"/>
          <w:szCs w:val="21"/>
        </w:rPr>
        <w:t>:</w:t>
      </w:r>
      <w:r w:rsidRPr="3E745418">
        <w:rPr>
          <w:rFonts w:ascii="Consolas" w:eastAsia="Consolas" w:hAnsi="Consolas" w:cs="Consolas"/>
          <w:color w:val="CCCCCC"/>
          <w:sz w:val="21"/>
          <w:szCs w:val="21"/>
        </w:rPr>
        <w:t xml:space="preserve"> </w:t>
      </w:r>
      <w:r w:rsidRPr="3E745418">
        <w:rPr>
          <w:rFonts w:ascii="Consolas" w:eastAsia="Consolas" w:hAnsi="Consolas" w:cs="Consolas"/>
          <w:color w:val="CE9178"/>
          <w:sz w:val="21"/>
          <w:szCs w:val="21"/>
        </w:rPr>
        <w:t>'</w:t>
      </w:r>
      <w:proofErr w:type="spellStart"/>
      <w:r w:rsidRPr="3E745418">
        <w:rPr>
          <w:rFonts w:ascii="Consolas" w:eastAsia="Consolas" w:hAnsi="Consolas" w:cs="Consolas"/>
          <w:color w:val="CE9178"/>
          <w:sz w:val="21"/>
          <w:szCs w:val="21"/>
        </w:rPr>
        <w:t>usd</w:t>
      </w:r>
      <w:proofErr w:type="spellEnd"/>
      <w:r w:rsidRPr="3E745418">
        <w:rPr>
          <w:rFonts w:ascii="Consolas" w:eastAsia="Consolas" w:hAnsi="Consolas" w:cs="Consolas"/>
          <w:color w:val="CE9178"/>
          <w:sz w:val="21"/>
          <w:szCs w:val="21"/>
        </w:rPr>
        <w:t>-viewer-</w:t>
      </w:r>
      <w:proofErr w:type="spellStart"/>
      <w:r w:rsidRPr="3E745418">
        <w:rPr>
          <w:rFonts w:ascii="Consolas" w:eastAsia="Consolas" w:hAnsi="Consolas" w:cs="Consolas"/>
          <w:color w:val="CE9178"/>
          <w:sz w:val="21"/>
          <w:szCs w:val="21"/>
        </w:rPr>
        <w:t>msft</w:t>
      </w:r>
      <w:proofErr w:type="spellEnd"/>
      <w:r w:rsidRPr="3E745418">
        <w:rPr>
          <w:rFonts w:ascii="Consolas" w:eastAsia="Consolas" w:hAnsi="Consolas" w:cs="Consolas"/>
          <w:color w:val="CE9178"/>
          <w:sz w:val="21"/>
          <w:szCs w:val="21"/>
        </w:rPr>
        <w:t>'</w:t>
      </w:r>
      <w:r w:rsidRPr="3E745418">
        <w:rPr>
          <w:rFonts w:ascii="Consolas" w:eastAsia="Consolas" w:hAnsi="Consolas" w:cs="Consolas"/>
          <w:color w:val="CCCCCC"/>
          <w:sz w:val="21"/>
          <w:szCs w:val="21"/>
        </w:rPr>
        <w:t>,</w:t>
      </w:r>
    </w:p>
    <w:p w14:paraId="5CDCB52C" w14:textId="1D327FB5" w:rsidR="7183F7C7" w:rsidRDefault="6D38D63E" w:rsidP="3E745418">
      <w:pPr>
        <w:spacing w:after="0" w:line="285" w:lineRule="auto"/>
      </w:pPr>
      <w:r w:rsidRPr="3E745418">
        <w:rPr>
          <w:rFonts w:ascii="Consolas" w:eastAsia="Consolas" w:hAnsi="Consolas" w:cs="Consolas"/>
          <w:color w:val="CCCCCC"/>
          <w:sz w:val="21"/>
          <w:szCs w:val="21"/>
        </w:rPr>
        <w:t xml:space="preserve">    </w:t>
      </w:r>
      <w:r w:rsidRPr="3E745418">
        <w:rPr>
          <w:rFonts w:ascii="Consolas" w:eastAsia="Consolas" w:hAnsi="Consolas" w:cs="Consolas"/>
          <w:color w:val="9CDCFE"/>
          <w:sz w:val="21"/>
          <w:szCs w:val="21"/>
        </w:rPr>
        <w:t>version:</w:t>
      </w:r>
      <w:r w:rsidRPr="3E745418">
        <w:rPr>
          <w:rFonts w:ascii="Consolas" w:eastAsia="Consolas" w:hAnsi="Consolas" w:cs="Consolas"/>
          <w:color w:val="CCCCCC"/>
          <w:sz w:val="21"/>
          <w:szCs w:val="21"/>
        </w:rPr>
        <w:t xml:space="preserve"> </w:t>
      </w:r>
      <w:r w:rsidRPr="3E745418">
        <w:rPr>
          <w:rFonts w:ascii="Consolas" w:eastAsia="Consolas" w:hAnsi="Consolas" w:cs="Consolas"/>
          <w:color w:val="CE9178"/>
          <w:sz w:val="21"/>
          <w:szCs w:val="21"/>
        </w:rPr>
        <w:t>'106.1.0'</w:t>
      </w:r>
      <w:r w:rsidRPr="3E745418">
        <w:rPr>
          <w:rFonts w:ascii="Consolas" w:eastAsia="Consolas" w:hAnsi="Consolas" w:cs="Consolas"/>
          <w:color w:val="CCCCCC"/>
          <w:sz w:val="21"/>
          <w:szCs w:val="21"/>
        </w:rPr>
        <w:t>,</w:t>
      </w:r>
    </w:p>
    <w:p w14:paraId="01D03529" w14:textId="5694DB65" w:rsidR="7183F7C7" w:rsidRDefault="09B3ED44" w:rsidP="266BF17D">
      <w:pPr>
        <w:spacing w:after="0" w:line="285" w:lineRule="auto"/>
        <w:rPr>
          <w:rFonts w:ascii="Consolas" w:eastAsia="Consolas" w:hAnsi="Consolas" w:cs="Consolas"/>
          <w:color w:val="CCCCCC"/>
          <w:sz w:val="21"/>
          <w:szCs w:val="21"/>
        </w:rPr>
      </w:pPr>
      <w:r w:rsidRPr="266BF17D">
        <w:rPr>
          <w:rFonts w:ascii="Consolas" w:eastAsia="Consolas" w:hAnsi="Consolas" w:cs="Consolas"/>
          <w:color w:val="CCCCCC"/>
          <w:sz w:val="21"/>
          <w:szCs w:val="21"/>
        </w:rPr>
        <w:t xml:space="preserve">    </w:t>
      </w:r>
      <w:r w:rsidRPr="266BF17D">
        <w:rPr>
          <w:rFonts w:ascii="Consolas" w:eastAsia="Consolas" w:hAnsi="Consolas" w:cs="Consolas"/>
          <w:color w:val="9CDCFE"/>
          <w:sz w:val="21"/>
          <w:szCs w:val="21"/>
        </w:rPr>
        <w:t>profile:</w:t>
      </w:r>
      <w:r w:rsidRPr="266BF17D">
        <w:rPr>
          <w:rFonts w:ascii="Consolas" w:eastAsia="Consolas" w:hAnsi="Consolas" w:cs="Consolas"/>
          <w:color w:val="CCCCCC"/>
          <w:sz w:val="21"/>
          <w:szCs w:val="21"/>
        </w:rPr>
        <w:t xml:space="preserve"> </w:t>
      </w:r>
      <w:r w:rsidRPr="266BF17D">
        <w:rPr>
          <w:rFonts w:ascii="Consolas" w:eastAsia="Consolas" w:hAnsi="Consolas" w:cs="Consolas"/>
          <w:color w:val="CE9178"/>
          <w:sz w:val="21"/>
          <w:szCs w:val="21"/>
        </w:rPr>
        <w:t>'</w:t>
      </w:r>
      <w:proofErr w:type="spellStart"/>
      <w:r w:rsidRPr="266BF17D">
        <w:rPr>
          <w:rFonts w:ascii="Consolas" w:eastAsia="Consolas" w:hAnsi="Consolas" w:cs="Consolas"/>
          <w:color w:val="CE9178"/>
          <w:sz w:val="21"/>
          <w:szCs w:val="21"/>
        </w:rPr>
        <w:t>azurelb-wss</w:t>
      </w:r>
      <w:proofErr w:type="spellEnd"/>
      <w:r w:rsidRPr="266BF17D">
        <w:rPr>
          <w:rFonts w:ascii="Consolas" w:eastAsia="Consolas" w:hAnsi="Consolas" w:cs="Consolas"/>
          <w:color w:val="CE9178"/>
          <w:sz w:val="21"/>
          <w:szCs w:val="21"/>
        </w:rPr>
        <w:t>'</w:t>
      </w:r>
      <w:r w:rsidRPr="266BF17D">
        <w:rPr>
          <w:rFonts w:ascii="Consolas" w:eastAsia="Consolas" w:hAnsi="Consolas" w:cs="Consolas"/>
          <w:color w:val="CCCCCC"/>
          <w:sz w:val="21"/>
          <w:szCs w:val="21"/>
        </w:rPr>
        <w:t>,</w:t>
      </w:r>
    </w:p>
    <w:p w14:paraId="6653DE83" w14:textId="167DFD99" w:rsidR="4FFE94C8" w:rsidRDefault="0039137A" w:rsidP="685CBC63">
      <w:pPr>
        <w:pStyle w:val="Heading3"/>
      </w:pPr>
      <w:bookmarkStart w:id="187" w:name="_Toc1443502338"/>
      <w:r>
        <w:br/>
      </w:r>
      <w:bookmarkStart w:id="188" w:name="_Toc182123756"/>
      <w:r w:rsidR="050738C3">
        <w:t xml:space="preserve">Azure </w:t>
      </w:r>
      <w:r w:rsidR="7C948169">
        <w:t xml:space="preserve">Static </w:t>
      </w:r>
      <w:r w:rsidR="050738C3">
        <w:t>Web Application Deployment</w:t>
      </w:r>
      <w:bookmarkEnd w:id="187"/>
      <w:bookmarkEnd w:id="188"/>
    </w:p>
    <w:p w14:paraId="11D55E90" w14:textId="350C0F41" w:rsidR="43DCC739" w:rsidRDefault="1C094DA5" w:rsidP="04490087">
      <w:r>
        <w:br/>
        <w:t>The web-app sub-folder in the GitHub repo</w:t>
      </w:r>
      <w:r w:rsidR="31F428E4">
        <w:t xml:space="preserve"> includes everything in ISV Web App, including Power BI component, Redux component, </w:t>
      </w:r>
      <w:r w:rsidR="115DFD78">
        <w:t xml:space="preserve">and </w:t>
      </w:r>
      <w:r w:rsidR="31F428E4">
        <w:t>3D Viewport Componen</w:t>
      </w:r>
      <w:r w:rsidR="5E4989C6">
        <w:t>t</w:t>
      </w:r>
      <w:r w:rsidR="31F428E4">
        <w:t>.</w:t>
      </w:r>
      <w:r w:rsidR="73B9784F">
        <w:t xml:space="preserve">  The Power</w:t>
      </w:r>
      <w:r w:rsidR="2ED47B66">
        <w:t xml:space="preserve"> </w:t>
      </w:r>
      <w:r w:rsidR="73B9784F">
        <w:t>BI React Component provides the integration between Power BI Reports and the Redux based global state manager via Redux Slices and Reducers.  The 3D Viewport Compo</w:t>
      </w:r>
      <w:r w:rsidR="71FECB3B">
        <w:t>nent encapsulates the Omniverse Streaming functionality</w:t>
      </w:r>
      <w:r w:rsidR="5DC3CD3E">
        <w:t xml:space="preserve"> </w:t>
      </w:r>
      <w:r w:rsidR="71FECB3B">
        <w:t xml:space="preserve">and likewise provides the integration with the Redux </w:t>
      </w:r>
      <w:r w:rsidR="46B5701F">
        <w:t>global state manager via Slices and Reducers</w:t>
      </w:r>
      <w:r w:rsidR="71FECB3B">
        <w:t>.</w:t>
      </w:r>
      <w:r w:rsidR="06DFE2EA">
        <w:t xml:space="preserve"> </w:t>
      </w:r>
    </w:p>
    <w:p w14:paraId="6CC7268E" w14:textId="33A7D3AC" w:rsidR="4887F1D5" w:rsidRDefault="09E709C0" w:rsidP="34540535">
      <w:pPr>
        <w:pStyle w:val="Heading4"/>
      </w:pPr>
      <w:bookmarkStart w:id="189" w:name="_Toc153201904"/>
      <w:bookmarkStart w:id="190" w:name="_Toc182123757"/>
      <w:r>
        <w:t>Deploying a React App to Azure Static Web Apps using Azure Po</w:t>
      </w:r>
      <w:commentRangeStart w:id="191"/>
      <w:r>
        <w:t>rtal</w:t>
      </w:r>
      <w:commentRangeEnd w:id="191"/>
      <w:r w:rsidR="4887F1D5">
        <w:rPr>
          <w:rStyle w:val="CommentReference"/>
        </w:rPr>
        <w:commentReference w:id="191"/>
      </w:r>
      <w:bookmarkEnd w:id="189"/>
      <w:bookmarkEnd w:id="190"/>
    </w:p>
    <w:p w14:paraId="7B9C28B4" w14:textId="29C0ED4D" w:rsidR="266BF17D" w:rsidRDefault="266BF17D" w:rsidP="266BF17D">
      <w:pPr>
        <w:pStyle w:val="BodyText"/>
      </w:pPr>
    </w:p>
    <w:p w14:paraId="6DA36C69" w14:textId="1C9890D9" w:rsidR="4887F1D5" w:rsidRDefault="09E709C0" w:rsidP="04490087">
      <w:pPr>
        <w:pStyle w:val="Heading5"/>
        <w:rPr>
          <w:rFonts w:ascii="Segoe UI" w:eastAsia="Segoe UI" w:hAnsi="Segoe UI" w:cs="Segoe UI"/>
          <w:b/>
          <w:bCs/>
          <w:color w:val="auto"/>
          <w:sz w:val="36"/>
          <w:szCs w:val="36"/>
        </w:rPr>
      </w:pPr>
      <w:bookmarkStart w:id="192" w:name="_Toc153845879"/>
      <w:bookmarkStart w:id="193" w:name="_Toc182123758"/>
      <w:r>
        <w:t>Create a New Azure Static Web App</w:t>
      </w:r>
      <w:bookmarkEnd w:id="192"/>
      <w:bookmarkEnd w:id="193"/>
    </w:p>
    <w:p w14:paraId="368C9546" w14:textId="0FC9D1D3" w:rsidR="4887F1D5" w:rsidRDefault="4887F1D5" w:rsidP="006E328D">
      <w:pPr>
        <w:pStyle w:val="ListParagraph"/>
        <w:numPr>
          <w:ilvl w:val="0"/>
          <w:numId w:val="18"/>
        </w:numPr>
        <w:spacing w:after="0"/>
        <w:rPr>
          <w:rFonts w:ascii="Segoe UI" w:eastAsia="Segoe UI" w:hAnsi="Segoe UI" w:cs="Segoe UI"/>
          <w:sz w:val="21"/>
          <w:szCs w:val="21"/>
        </w:rPr>
      </w:pPr>
      <w:r w:rsidRPr="04490087">
        <w:rPr>
          <w:rFonts w:ascii="Segoe UI" w:eastAsia="Segoe UI" w:hAnsi="Segoe UI" w:cs="Segoe UI"/>
          <w:sz w:val="21"/>
          <w:szCs w:val="21"/>
        </w:rPr>
        <w:t xml:space="preserve">Log in to the Azure Portal at </w:t>
      </w:r>
      <w:hyperlink r:id="rId104">
        <w:r w:rsidRPr="04490087">
          <w:rPr>
            <w:rStyle w:val="Hyperlink"/>
            <w:rFonts w:ascii="Segoe UI" w:eastAsia="Segoe UI" w:hAnsi="Segoe UI" w:cs="Segoe UI"/>
            <w:color w:val="auto"/>
            <w:sz w:val="21"/>
            <w:szCs w:val="21"/>
          </w:rPr>
          <w:t>https://portal.azure.com/</w:t>
        </w:r>
      </w:hyperlink>
      <w:r w:rsidRPr="04490087">
        <w:rPr>
          <w:rFonts w:ascii="Segoe UI" w:eastAsia="Segoe UI" w:hAnsi="Segoe UI" w:cs="Segoe UI"/>
          <w:sz w:val="21"/>
          <w:szCs w:val="21"/>
        </w:rPr>
        <w:t>.</w:t>
      </w:r>
    </w:p>
    <w:p w14:paraId="0D37D1ED" w14:textId="14F5EF55" w:rsidR="4887F1D5" w:rsidRDefault="4887F1D5" w:rsidP="006E328D">
      <w:pPr>
        <w:pStyle w:val="ListParagraph"/>
        <w:numPr>
          <w:ilvl w:val="0"/>
          <w:numId w:val="18"/>
        </w:numPr>
        <w:spacing w:after="0"/>
        <w:rPr>
          <w:rFonts w:ascii="Segoe UI" w:eastAsia="Segoe UI" w:hAnsi="Segoe UI" w:cs="Segoe UI"/>
          <w:sz w:val="21"/>
          <w:szCs w:val="21"/>
        </w:rPr>
      </w:pPr>
      <w:r w:rsidRPr="04490087">
        <w:rPr>
          <w:rFonts w:ascii="Segoe UI" w:eastAsia="Segoe UI" w:hAnsi="Segoe UI" w:cs="Segoe UI"/>
          <w:sz w:val="21"/>
          <w:szCs w:val="21"/>
        </w:rPr>
        <w:t xml:space="preserve">Click on </w:t>
      </w:r>
      <w:r w:rsidRPr="04490087">
        <w:rPr>
          <w:rFonts w:ascii="Segoe UI" w:eastAsia="Segoe UI" w:hAnsi="Segoe UI" w:cs="Segoe UI"/>
          <w:b/>
          <w:bCs/>
          <w:sz w:val="21"/>
          <w:szCs w:val="21"/>
        </w:rPr>
        <w:t>Create a resource</w:t>
      </w:r>
      <w:r w:rsidRPr="04490087">
        <w:rPr>
          <w:rFonts w:ascii="Segoe UI" w:eastAsia="Segoe UI" w:hAnsi="Segoe UI" w:cs="Segoe UI"/>
          <w:sz w:val="21"/>
          <w:szCs w:val="21"/>
        </w:rPr>
        <w:t xml:space="preserve"> and search for </w:t>
      </w:r>
      <w:r w:rsidRPr="04490087">
        <w:rPr>
          <w:rFonts w:ascii="Segoe UI" w:eastAsia="Segoe UI" w:hAnsi="Segoe UI" w:cs="Segoe UI"/>
          <w:b/>
          <w:bCs/>
          <w:sz w:val="21"/>
          <w:szCs w:val="21"/>
        </w:rPr>
        <w:t>Static Web Apps</w:t>
      </w:r>
      <w:r w:rsidRPr="04490087">
        <w:rPr>
          <w:rFonts w:ascii="Segoe UI" w:eastAsia="Segoe UI" w:hAnsi="Segoe UI" w:cs="Segoe UI"/>
          <w:sz w:val="21"/>
          <w:szCs w:val="21"/>
        </w:rPr>
        <w:t>.</w:t>
      </w:r>
    </w:p>
    <w:p w14:paraId="6B8A9BB9" w14:textId="7F50D2C8" w:rsidR="4887F1D5" w:rsidRDefault="4887F1D5" w:rsidP="006E328D">
      <w:pPr>
        <w:pStyle w:val="ListParagraph"/>
        <w:numPr>
          <w:ilvl w:val="0"/>
          <w:numId w:val="18"/>
        </w:numPr>
        <w:spacing w:after="0"/>
        <w:rPr>
          <w:rFonts w:ascii="Segoe UI" w:eastAsia="Segoe UI" w:hAnsi="Segoe UI" w:cs="Segoe UI"/>
          <w:sz w:val="21"/>
          <w:szCs w:val="21"/>
        </w:rPr>
      </w:pPr>
      <w:r w:rsidRPr="04490087">
        <w:rPr>
          <w:rFonts w:ascii="Segoe UI" w:eastAsia="Segoe UI" w:hAnsi="Segoe UI" w:cs="Segoe UI"/>
          <w:sz w:val="21"/>
          <w:szCs w:val="21"/>
        </w:rPr>
        <w:t xml:space="preserve">Click on </w:t>
      </w:r>
      <w:r w:rsidRPr="04490087">
        <w:rPr>
          <w:rFonts w:ascii="Segoe UI" w:eastAsia="Segoe UI" w:hAnsi="Segoe UI" w:cs="Segoe UI"/>
          <w:b/>
          <w:bCs/>
          <w:sz w:val="21"/>
          <w:szCs w:val="21"/>
        </w:rPr>
        <w:t>Static Web Apps</w:t>
      </w:r>
      <w:r w:rsidRPr="04490087">
        <w:rPr>
          <w:rFonts w:ascii="Segoe UI" w:eastAsia="Segoe UI" w:hAnsi="Segoe UI" w:cs="Segoe UI"/>
          <w:sz w:val="21"/>
          <w:szCs w:val="21"/>
        </w:rPr>
        <w:t xml:space="preserve"> and then click on </w:t>
      </w:r>
      <w:r w:rsidRPr="04490087">
        <w:rPr>
          <w:rFonts w:ascii="Segoe UI" w:eastAsia="Segoe UI" w:hAnsi="Segoe UI" w:cs="Segoe UI"/>
          <w:b/>
          <w:bCs/>
          <w:sz w:val="21"/>
          <w:szCs w:val="21"/>
        </w:rPr>
        <w:t>Create</w:t>
      </w:r>
      <w:r w:rsidRPr="04490087">
        <w:rPr>
          <w:rFonts w:ascii="Segoe UI" w:eastAsia="Segoe UI" w:hAnsi="Segoe UI" w:cs="Segoe UI"/>
          <w:sz w:val="21"/>
          <w:szCs w:val="21"/>
        </w:rPr>
        <w:t>.</w:t>
      </w:r>
    </w:p>
    <w:p w14:paraId="0E0CE6AC" w14:textId="1E0C36EC" w:rsidR="4887F1D5" w:rsidRDefault="4887F1D5" w:rsidP="006E328D">
      <w:pPr>
        <w:pStyle w:val="ListParagraph"/>
        <w:numPr>
          <w:ilvl w:val="0"/>
          <w:numId w:val="18"/>
        </w:numPr>
        <w:spacing w:after="0"/>
        <w:rPr>
          <w:rFonts w:ascii="Segoe UI" w:eastAsia="Segoe UI" w:hAnsi="Segoe UI" w:cs="Segoe UI"/>
          <w:sz w:val="21"/>
          <w:szCs w:val="21"/>
        </w:rPr>
      </w:pPr>
      <w:r w:rsidRPr="04490087">
        <w:rPr>
          <w:rFonts w:ascii="Segoe UI" w:eastAsia="Segoe UI" w:hAnsi="Segoe UI" w:cs="Segoe UI"/>
          <w:sz w:val="21"/>
          <w:szCs w:val="21"/>
        </w:rPr>
        <w:t>Fill in the required details:</w:t>
      </w:r>
    </w:p>
    <w:p w14:paraId="02A901C8" w14:textId="319D4FA2" w:rsidR="4887F1D5" w:rsidRDefault="4887F1D5" w:rsidP="006E328D">
      <w:pPr>
        <w:pStyle w:val="ListParagraph"/>
        <w:numPr>
          <w:ilvl w:val="1"/>
          <w:numId w:val="18"/>
        </w:numPr>
        <w:spacing w:after="0"/>
        <w:rPr>
          <w:rFonts w:ascii="Segoe UI" w:eastAsia="Segoe UI" w:hAnsi="Segoe UI" w:cs="Segoe UI"/>
          <w:sz w:val="21"/>
          <w:szCs w:val="21"/>
        </w:rPr>
      </w:pPr>
      <w:r w:rsidRPr="04490087">
        <w:rPr>
          <w:rFonts w:ascii="Segoe UI" w:eastAsia="Segoe UI" w:hAnsi="Segoe UI" w:cs="Segoe UI"/>
          <w:b/>
          <w:bCs/>
          <w:sz w:val="21"/>
          <w:szCs w:val="21"/>
        </w:rPr>
        <w:t>Subscription</w:t>
      </w:r>
      <w:r w:rsidRPr="04490087">
        <w:rPr>
          <w:rFonts w:ascii="Segoe UI" w:eastAsia="Segoe UI" w:hAnsi="Segoe UI" w:cs="Segoe UI"/>
          <w:sz w:val="21"/>
          <w:szCs w:val="21"/>
        </w:rPr>
        <w:t>: Select your Azure subscription.</w:t>
      </w:r>
    </w:p>
    <w:p w14:paraId="1F755BA5" w14:textId="1A7EA16C" w:rsidR="4887F1D5" w:rsidRDefault="4887F1D5" w:rsidP="006E328D">
      <w:pPr>
        <w:pStyle w:val="ListParagraph"/>
        <w:numPr>
          <w:ilvl w:val="1"/>
          <w:numId w:val="18"/>
        </w:numPr>
        <w:spacing w:after="0"/>
        <w:rPr>
          <w:rFonts w:ascii="Segoe UI" w:eastAsia="Segoe UI" w:hAnsi="Segoe UI" w:cs="Segoe UI"/>
          <w:sz w:val="21"/>
          <w:szCs w:val="21"/>
        </w:rPr>
      </w:pPr>
      <w:r w:rsidRPr="04490087">
        <w:rPr>
          <w:rFonts w:ascii="Segoe UI" w:eastAsia="Segoe UI" w:hAnsi="Segoe UI" w:cs="Segoe UI"/>
          <w:b/>
          <w:bCs/>
          <w:sz w:val="21"/>
          <w:szCs w:val="21"/>
        </w:rPr>
        <w:t>Resource group</w:t>
      </w:r>
      <w:r w:rsidRPr="04490087">
        <w:rPr>
          <w:rFonts w:ascii="Segoe UI" w:eastAsia="Segoe UI" w:hAnsi="Segoe UI" w:cs="Segoe UI"/>
          <w:sz w:val="21"/>
          <w:szCs w:val="21"/>
        </w:rPr>
        <w:t>: Create a new resource group or select an existing one.</w:t>
      </w:r>
    </w:p>
    <w:p w14:paraId="4A21F20F" w14:textId="630D3492" w:rsidR="4887F1D5" w:rsidRDefault="4887F1D5" w:rsidP="006E328D">
      <w:pPr>
        <w:pStyle w:val="ListParagraph"/>
        <w:numPr>
          <w:ilvl w:val="1"/>
          <w:numId w:val="18"/>
        </w:numPr>
        <w:spacing w:after="0"/>
        <w:rPr>
          <w:rFonts w:ascii="Segoe UI" w:eastAsia="Segoe UI" w:hAnsi="Segoe UI" w:cs="Segoe UI"/>
          <w:sz w:val="21"/>
          <w:szCs w:val="21"/>
        </w:rPr>
      </w:pPr>
      <w:r w:rsidRPr="04490087">
        <w:rPr>
          <w:rFonts w:ascii="Segoe UI" w:eastAsia="Segoe UI" w:hAnsi="Segoe UI" w:cs="Segoe UI"/>
          <w:b/>
          <w:bCs/>
          <w:sz w:val="21"/>
          <w:szCs w:val="21"/>
        </w:rPr>
        <w:t>Name</w:t>
      </w:r>
      <w:r w:rsidRPr="04490087">
        <w:rPr>
          <w:rFonts w:ascii="Segoe UI" w:eastAsia="Segoe UI" w:hAnsi="Segoe UI" w:cs="Segoe UI"/>
          <w:sz w:val="21"/>
          <w:szCs w:val="21"/>
        </w:rPr>
        <w:t>: Enter a name for your Static Web App.</w:t>
      </w:r>
    </w:p>
    <w:p w14:paraId="3FE78743" w14:textId="5BC67945" w:rsidR="4887F1D5" w:rsidRDefault="4887F1D5" w:rsidP="006E328D">
      <w:pPr>
        <w:pStyle w:val="ListParagraph"/>
        <w:numPr>
          <w:ilvl w:val="1"/>
          <w:numId w:val="18"/>
        </w:numPr>
        <w:spacing w:after="0"/>
        <w:rPr>
          <w:rFonts w:ascii="Segoe UI" w:eastAsia="Segoe UI" w:hAnsi="Segoe UI" w:cs="Segoe UI"/>
          <w:sz w:val="21"/>
          <w:szCs w:val="21"/>
        </w:rPr>
      </w:pPr>
      <w:r w:rsidRPr="04490087">
        <w:rPr>
          <w:rFonts w:ascii="Segoe UI" w:eastAsia="Segoe UI" w:hAnsi="Segoe UI" w:cs="Segoe UI"/>
          <w:b/>
          <w:bCs/>
          <w:sz w:val="21"/>
          <w:szCs w:val="21"/>
        </w:rPr>
        <w:t>Account plan</w:t>
      </w:r>
      <w:r w:rsidRPr="04490087">
        <w:rPr>
          <w:rFonts w:ascii="Segoe UI" w:eastAsia="Segoe UI" w:hAnsi="Segoe UI" w:cs="Segoe UI"/>
          <w:sz w:val="21"/>
          <w:szCs w:val="21"/>
        </w:rPr>
        <w:t>: Select a plan that suits your needs.</w:t>
      </w:r>
    </w:p>
    <w:p w14:paraId="58E0F675" w14:textId="5BCAA8C6" w:rsidR="4887F1D5" w:rsidRDefault="4887F1D5" w:rsidP="006E328D">
      <w:pPr>
        <w:pStyle w:val="ListParagraph"/>
        <w:numPr>
          <w:ilvl w:val="0"/>
          <w:numId w:val="18"/>
        </w:numPr>
        <w:spacing w:after="0"/>
        <w:rPr>
          <w:rFonts w:ascii="Segoe UI" w:eastAsia="Segoe UI" w:hAnsi="Segoe UI" w:cs="Segoe UI"/>
          <w:sz w:val="21"/>
          <w:szCs w:val="21"/>
        </w:rPr>
      </w:pPr>
      <w:r w:rsidRPr="04490087">
        <w:rPr>
          <w:rFonts w:ascii="Segoe UI" w:eastAsia="Segoe UI" w:hAnsi="Segoe UI" w:cs="Segoe UI"/>
          <w:sz w:val="21"/>
          <w:szCs w:val="21"/>
        </w:rPr>
        <w:t xml:space="preserve">Click on </w:t>
      </w:r>
      <w:r w:rsidRPr="04490087">
        <w:rPr>
          <w:rFonts w:ascii="Segoe UI" w:eastAsia="Segoe UI" w:hAnsi="Segoe UI" w:cs="Segoe UI"/>
          <w:b/>
          <w:bCs/>
          <w:sz w:val="21"/>
          <w:szCs w:val="21"/>
        </w:rPr>
        <w:t>Review + create</w:t>
      </w:r>
      <w:r w:rsidRPr="04490087">
        <w:rPr>
          <w:rFonts w:ascii="Segoe UI" w:eastAsia="Segoe UI" w:hAnsi="Segoe UI" w:cs="Segoe UI"/>
          <w:sz w:val="21"/>
          <w:szCs w:val="21"/>
        </w:rPr>
        <w:t xml:space="preserve"> and then </w:t>
      </w:r>
      <w:r w:rsidRPr="04490087">
        <w:rPr>
          <w:rFonts w:ascii="Segoe UI" w:eastAsia="Segoe UI" w:hAnsi="Segoe UI" w:cs="Segoe UI"/>
          <w:b/>
          <w:bCs/>
          <w:sz w:val="21"/>
          <w:szCs w:val="21"/>
        </w:rPr>
        <w:t>Create</w:t>
      </w:r>
      <w:r w:rsidRPr="04490087">
        <w:rPr>
          <w:rFonts w:ascii="Segoe UI" w:eastAsia="Segoe UI" w:hAnsi="Segoe UI" w:cs="Segoe UI"/>
          <w:sz w:val="21"/>
          <w:szCs w:val="21"/>
        </w:rPr>
        <w:t>.</w:t>
      </w:r>
    </w:p>
    <w:p w14:paraId="00A0A35A" w14:textId="5D4430B9" w:rsidR="4887F1D5" w:rsidRDefault="09E709C0" w:rsidP="04490087">
      <w:pPr>
        <w:pStyle w:val="Heading5"/>
        <w:rPr>
          <w:rFonts w:ascii="Segoe UI" w:eastAsia="Segoe UI" w:hAnsi="Segoe UI" w:cs="Segoe UI"/>
          <w:b/>
          <w:bCs/>
          <w:color w:val="auto"/>
          <w:sz w:val="36"/>
          <w:szCs w:val="36"/>
        </w:rPr>
      </w:pPr>
      <w:bookmarkStart w:id="194" w:name="_Toc110967773"/>
      <w:bookmarkStart w:id="195" w:name="_Toc182123759"/>
      <w:r>
        <w:t>Configure the Static Web App</w:t>
      </w:r>
      <w:bookmarkEnd w:id="194"/>
      <w:bookmarkEnd w:id="195"/>
    </w:p>
    <w:p w14:paraId="696D94AC" w14:textId="4603D334" w:rsidR="4887F1D5" w:rsidRDefault="4887F1D5" w:rsidP="006E328D">
      <w:pPr>
        <w:pStyle w:val="ListParagraph"/>
        <w:numPr>
          <w:ilvl w:val="0"/>
          <w:numId w:val="17"/>
        </w:numPr>
        <w:spacing w:after="0"/>
        <w:rPr>
          <w:rFonts w:ascii="Segoe UI" w:eastAsia="Segoe UI" w:hAnsi="Segoe UI" w:cs="Segoe UI"/>
          <w:sz w:val="21"/>
          <w:szCs w:val="21"/>
        </w:rPr>
      </w:pPr>
      <w:r w:rsidRPr="04490087">
        <w:rPr>
          <w:rFonts w:ascii="Segoe UI" w:eastAsia="Segoe UI" w:hAnsi="Segoe UI" w:cs="Segoe UI"/>
          <w:sz w:val="21"/>
          <w:szCs w:val="21"/>
        </w:rPr>
        <w:t>Once the deployment is complete, navigate to your newly created Static Web App.</w:t>
      </w:r>
    </w:p>
    <w:p w14:paraId="35F92531" w14:textId="711E4D66" w:rsidR="4887F1D5" w:rsidRDefault="4887F1D5" w:rsidP="006E328D">
      <w:pPr>
        <w:pStyle w:val="ListParagraph"/>
        <w:numPr>
          <w:ilvl w:val="0"/>
          <w:numId w:val="17"/>
        </w:numPr>
        <w:spacing w:after="0"/>
        <w:rPr>
          <w:rFonts w:ascii="Segoe UI" w:eastAsia="Segoe UI" w:hAnsi="Segoe UI" w:cs="Segoe UI"/>
          <w:sz w:val="21"/>
          <w:szCs w:val="21"/>
        </w:rPr>
      </w:pPr>
      <w:r w:rsidRPr="04490087">
        <w:rPr>
          <w:rFonts w:ascii="Segoe UI" w:eastAsia="Segoe UI" w:hAnsi="Segoe UI" w:cs="Segoe UI"/>
          <w:sz w:val="21"/>
          <w:szCs w:val="21"/>
        </w:rPr>
        <w:t xml:space="preserve">Click on </w:t>
      </w:r>
      <w:r w:rsidRPr="04490087">
        <w:rPr>
          <w:rFonts w:ascii="Segoe UI" w:eastAsia="Segoe UI" w:hAnsi="Segoe UI" w:cs="Segoe UI"/>
          <w:b/>
          <w:bCs/>
          <w:sz w:val="21"/>
          <w:szCs w:val="21"/>
        </w:rPr>
        <w:t>Configuration</w:t>
      </w:r>
      <w:r w:rsidRPr="04490087">
        <w:rPr>
          <w:rFonts w:ascii="Segoe UI" w:eastAsia="Segoe UI" w:hAnsi="Segoe UI" w:cs="Segoe UI"/>
          <w:sz w:val="21"/>
          <w:szCs w:val="21"/>
        </w:rPr>
        <w:t xml:space="preserve"> under the </w:t>
      </w:r>
      <w:r w:rsidRPr="04490087">
        <w:rPr>
          <w:rFonts w:ascii="Segoe UI" w:eastAsia="Segoe UI" w:hAnsi="Segoe UI" w:cs="Segoe UI"/>
          <w:b/>
          <w:bCs/>
          <w:sz w:val="21"/>
          <w:szCs w:val="21"/>
        </w:rPr>
        <w:t>Settings</w:t>
      </w:r>
      <w:r w:rsidRPr="04490087">
        <w:rPr>
          <w:rFonts w:ascii="Segoe UI" w:eastAsia="Segoe UI" w:hAnsi="Segoe UI" w:cs="Segoe UI"/>
          <w:sz w:val="21"/>
          <w:szCs w:val="21"/>
        </w:rPr>
        <w:t xml:space="preserve"> section.</w:t>
      </w:r>
    </w:p>
    <w:p w14:paraId="2A7CD245" w14:textId="4D6776F5" w:rsidR="4887F1D5" w:rsidRDefault="4887F1D5" w:rsidP="006E328D">
      <w:pPr>
        <w:pStyle w:val="ListParagraph"/>
        <w:numPr>
          <w:ilvl w:val="0"/>
          <w:numId w:val="17"/>
        </w:numPr>
        <w:spacing w:after="0"/>
        <w:rPr>
          <w:rFonts w:ascii="Segoe UI" w:eastAsia="Segoe UI" w:hAnsi="Segoe UI" w:cs="Segoe UI"/>
          <w:sz w:val="21"/>
          <w:szCs w:val="21"/>
        </w:rPr>
      </w:pPr>
      <w:r w:rsidRPr="04490087">
        <w:rPr>
          <w:rFonts w:ascii="Segoe UI" w:eastAsia="Segoe UI" w:hAnsi="Segoe UI" w:cs="Segoe UI"/>
          <w:sz w:val="21"/>
          <w:szCs w:val="21"/>
        </w:rPr>
        <w:t>Configure the following settings:</w:t>
      </w:r>
    </w:p>
    <w:p w14:paraId="46B62E22" w14:textId="120FA15D" w:rsidR="4887F1D5" w:rsidRDefault="4887F1D5" w:rsidP="006E328D">
      <w:pPr>
        <w:pStyle w:val="ListParagraph"/>
        <w:numPr>
          <w:ilvl w:val="1"/>
          <w:numId w:val="17"/>
        </w:numPr>
        <w:spacing w:after="0"/>
        <w:rPr>
          <w:rFonts w:ascii="Segoe UI" w:eastAsia="Segoe UI" w:hAnsi="Segoe UI" w:cs="Segoe UI"/>
          <w:sz w:val="21"/>
          <w:szCs w:val="21"/>
        </w:rPr>
      </w:pPr>
      <w:r w:rsidRPr="04490087">
        <w:rPr>
          <w:rFonts w:ascii="Segoe UI" w:eastAsia="Segoe UI" w:hAnsi="Segoe UI" w:cs="Segoe UI"/>
          <w:b/>
          <w:bCs/>
          <w:sz w:val="21"/>
          <w:szCs w:val="21"/>
        </w:rPr>
        <w:t>Default document</w:t>
      </w:r>
      <w:r w:rsidRPr="04490087">
        <w:rPr>
          <w:rFonts w:ascii="Segoe UI" w:eastAsia="Segoe UI" w:hAnsi="Segoe UI" w:cs="Segoe UI"/>
          <w:sz w:val="21"/>
          <w:szCs w:val="21"/>
        </w:rPr>
        <w:t xml:space="preserve">: Set to </w:t>
      </w:r>
      <w:r w:rsidRPr="04490087">
        <w:rPr>
          <w:rFonts w:ascii="Consolas" w:eastAsia="Consolas" w:hAnsi="Consolas" w:cs="Consolas"/>
          <w:sz w:val="21"/>
          <w:szCs w:val="21"/>
        </w:rPr>
        <w:t>index.html</w:t>
      </w:r>
      <w:r w:rsidRPr="04490087">
        <w:rPr>
          <w:rFonts w:ascii="Segoe UI" w:eastAsia="Segoe UI" w:hAnsi="Segoe UI" w:cs="Segoe UI"/>
          <w:sz w:val="21"/>
          <w:szCs w:val="21"/>
        </w:rPr>
        <w:t>.</w:t>
      </w:r>
    </w:p>
    <w:p w14:paraId="253D9F24" w14:textId="33369DD9" w:rsidR="4887F1D5" w:rsidRDefault="4887F1D5" w:rsidP="006E328D">
      <w:pPr>
        <w:pStyle w:val="ListParagraph"/>
        <w:numPr>
          <w:ilvl w:val="1"/>
          <w:numId w:val="17"/>
        </w:numPr>
        <w:spacing w:after="0"/>
        <w:rPr>
          <w:rFonts w:ascii="Segoe UI" w:eastAsia="Segoe UI" w:hAnsi="Segoe UI" w:cs="Segoe UI"/>
          <w:sz w:val="21"/>
          <w:szCs w:val="21"/>
        </w:rPr>
      </w:pPr>
      <w:r w:rsidRPr="04490087">
        <w:rPr>
          <w:rFonts w:ascii="Segoe UI" w:eastAsia="Segoe UI" w:hAnsi="Segoe UI" w:cs="Segoe UI"/>
          <w:b/>
          <w:bCs/>
          <w:sz w:val="21"/>
          <w:szCs w:val="21"/>
        </w:rPr>
        <w:t>Default directory</w:t>
      </w:r>
      <w:r w:rsidRPr="04490087">
        <w:rPr>
          <w:rFonts w:ascii="Segoe UI" w:eastAsia="Segoe UI" w:hAnsi="Segoe UI" w:cs="Segoe UI"/>
          <w:sz w:val="21"/>
          <w:szCs w:val="21"/>
        </w:rPr>
        <w:t xml:space="preserve">: Set to the root directory of your React app (usually </w:t>
      </w:r>
      <w:r w:rsidRPr="04490087">
        <w:rPr>
          <w:rFonts w:ascii="Consolas" w:eastAsia="Consolas" w:hAnsi="Consolas" w:cs="Consolas"/>
          <w:sz w:val="21"/>
          <w:szCs w:val="21"/>
        </w:rPr>
        <w:t>public</w:t>
      </w:r>
      <w:r w:rsidRPr="04490087">
        <w:rPr>
          <w:rFonts w:ascii="Segoe UI" w:eastAsia="Segoe UI" w:hAnsi="Segoe UI" w:cs="Segoe UI"/>
          <w:sz w:val="21"/>
          <w:szCs w:val="21"/>
        </w:rPr>
        <w:t xml:space="preserve"> or </w:t>
      </w:r>
      <w:r w:rsidRPr="04490087">
        <w:rPr>
          <w:rFonts w:ascii="Consolas" w:eastAsia="Consolas" w:hAnsi="Consolas" w:cs="Consolas"/>
          <w:sz w:val="21"/>
          <w:szCs w:val="21"/>
        </w:rPr>
        <w:t>build</w:t>
      </w:r>
      <w:r w:rsidRPr="04490087">
        <w:rPr>
          <w:rFonts w:ascii="Segoe UI" w:eastAsia="Segoe UI" w:hAnsi="Segoe UI" w:cs="Segoe UI"/>
          <w:sz w:val="21"/>
          <w:szCs w:val="21"/>
        </w:rPr>
        <w:t>).</w:t>
      </w:r>
    </w:p>
    <w:p w14:paraId="097EA284" w14:textId="67393B8C" w:rsidR="4887F1D5" w:rsidRDefault="4887F1D5" w:rsidP="006E328D">
      <w:pPr>
        <w:pStyle w:val="ListParagraph"/>
        <w:numPr>
          <w:ilvl w:val="1"/>
          <w:numId w:val="17"/>
        </w:numPr>
        <w:spacing w:after="0"/>
        <w:rPr>
          <w:rFonts w:ascii="Segoe UI" w:eastAsia="Segoe UI" w:hAnsi="Segoe UI" w:cs="Segoe UI"/>
          <w:sz w:val="21"/>
          <w:szCs w:val="21"/>
        </w:rPr>
      </w:pPr>
      <w:r w:rsidRPr="04490087">
        <w:rPr>
          <w:rFonts w:ascii="Segoe UI" w:eastAsia="Segoe UI" w:hAnsi="Segoe UI" w:cs="Segoe UI"/>
          <w:b/>
          <w:bCs/>
          <w:sz w:val="21"/>
          <w:szCs w:val="21"/>
        </w:rPr>
        <w:t>Route rules</w:t>
      </w:r>
      <w:r w:rsidRPr="04490087">
        <w:rPr>
          <w:rFonts w:ascii="Segoe UI" w:eastAsia="Segoe UI" w:hAnsi="Segoe UI" w:cs="Segoe UI"/>
          <w:sz w:val="21"/>
          <w:szCs w:val="21"/>
        </w:rPr>
        <w:t>: Configure any route rules as needed for your app.</w:t>
      </w:r>
    </w:p>
    <w:p w14:paraId="499CE310" w14:textId="198AF475" w:rsidR="4887F1D5" w:rsidRDefault="09E709C0" w:rsidP="04490087">
      <w:pPr>
        <w:pStyle w:val="Heading5"/>
        <w:rPr>
          <w:rFonts w:ascii="Segoe UI" w:eastAsia="Segoe UI" w:hAnsi="Segoe UI" w:cs="Segoe UI"/>
          <w:b/>
          <w:bCs/>
          <w:color w:val="auto"/>
          <w:sz w:val="36"/>
          <w:szCs w:val="36"/>
        </w:rPr>
      </w:pPr>
      <w:bookmarkStart w:id="196" w:name="_Toc256244106"/>
      <w:bookmarkStart w:id="197" w:name="_Toc182123760"/>
      <w:r>
        <w:t>Deploy Your React App</w:t>
      </w:r>
      <w:bookmarkEnd w:id="196"/>
      <w:bookmarkEnd w:id="197"/>
    </w:p>
    <w:p w14:paraId="54947216" w14:textId="4AAAE63D" w:rsidR="4887F1D5" w:rsidRDefault="4887F1D5" w:rsidP="006E328D">
      <w:pPr>
        <w:pStyle w:val="ListParagraph"/>
        <w:numPr>
          <w:ilvl w:val="0"/>
          <w:numId w:val="16"/>
        </w:numPr>
        <w:spacing w:after="0"/>
        <w:rPr>
          <w:rFonts w:ascii="Segoe UI" w:eastAsia="Segoe UI" w:hAnsi="Segoe UI" w:cs="Segoe UI"/>
          <w:sz w:val="21"/>
          <w:szCs w:val="21"/>
        </w:rPr>
      </w:pPr>
      <w:r w:rsidRPr="04490087">
        <w:rPr>
          <w:rFonts w:ascii="Segoe UI" w:eastAsia="Segoe UI" w:hAnsi="Segoe UI" w:cs="Segoe UI"/>
          <w:sz w:val="21"/>
          <w:szCs w:val="21"/>
        </w:rPr>
        <w:t xml:space="preserve">Click on </w:t>
      </w:r>
      <w:r w:rsidRPr="04490087">
        <w:rPr>
          <w:rFonts w:ascii="Segoe UI" w:eastAsia="Segoe UI" w:hAnsi="Segoe UI" w:cs="Segoe UI"/>
          <w:b/>
          <w:bCs/>
          <w:sz w:val="21"/>
          <w:szCs w:val="21"/>
        </w:rPr>
        <w:t>Deployment</w:t>
      </w:r>
      <w:r w:rsidRPr="04490087">
        <w:rPr>
          <w:rFonts w:ascii="Segoe UI" w:eastAsia="Segoe UI" w:hAnsi="Segoe UI" w:cs="Segoe UI"/>
          <w:sz w:val="21"/>
          <w:szCs w:val="21"/>
        </w:rPr>
        <w:t xml:space="preserve"> under the </w:t>
      </w:r>
      <w:r w:rsidRPr="04490087">
        <w:rPr>
          <w:rFonts w:ascii="Segoe UI" w:eastAsia="Segoe UI" w:hAnsi="Segoe UI" w:cs="Segoe UI"/>
          <w:b/>
          <w:bCs/>
          <w:sz w:val="21"/>
          <w:szCs w:val="21"/>
        </w:rPr>
        <w:t>Settings</w:t>
      </w:r>
      <w:r w:rsidRPr="04490087">
        <w:rPr>
          <w:rFonts w:ascii="Segoe UI" w:eastAsia="Segoe UI" w:hAnsi="Segoe UI" w:cs="Segoe UI"/>
          <w:sz w:val="21"/>
          <w:szCs w:val="21"/>
        </w:rPr>
        <w:t xml:space="preserve"> section.</w:t>
      </w:r>
    </w:p>
    <w:p w14:paraId="49DE373D" w14:textId="24B11EBB" w:rsidR="4887F1D5" w:rsidRDefault="4887F1D5" w:rsidP="006E328D">
      <w:pPr>
        <w:pStyle w:val="ListParagraph"/>
        <w:numPr>
          <w:ilvl w:val="0"/>
          <w:numId w:val="16"/>
        </w:numPr>
        <w:spacing w:after="0"/>
        <w:rPr>
          <w:rFonts w:ascii="Segoe UI" w:eastAsia="Segoe UI" w:hAnsi="Segoe UI" w:cs="Segoe UI"/>
          <w:sz w:val="21"/>
          <w:szCs w:val="21"/>
        </w:rPr>
      </w:pPr>
      <w:r w:rsidRPr="04490087">
        <w:rPr>
          <w:rFonts w:ascii="Segoe UI" w:eastAsia="Segoe UI" w:hAnsi="Segoe UI" w:cs="Segoe UI"/>
          <w:sz w:val="21"/>
          <w:szCs w:val="21"/>
        </w:rPr>
        <w:t xml:space="preserve">Click on </w:t>
      </w:r>
      <w:r w:rsidRPr="04490087">
        <w:rPr>
          <w:rFonts w:ascii="Segoe UI" w:eastAsia="Segoe UI" w:hAnsi="Segoe UI" w:cs="Segoe UI"/>
          <w:b/>
          <w:bCs/>
          <w:sz w:val="21"/>
          <w:szCs w:val="21"/>
        </w:rPr>
        <w:t>Connect to GitHub</w:t>
      </w:r>
      <w:r w:rsidRPr="04490087">
        <w:rPr>
          <w:rFonts w:ascii="Segoe UI" w:eastAsia="Segoe UI" w:hAnsi="Segoe UI" w:cs="Segoe UI"/>
          <w:sz w:val="21"/>
          <w:szCs w:val="21"/>
        </w:rPr>
        <w:t xml:space="preserve"> (or your preferred repository provider).</w:t>
      </w:r>
    </w:p>
    <w:p w14:paraId="5D1C00DA" w14:textId="4FD9DF43" w:rsidR="4887F1D5" w:rsidRDefault="4887F1D5" w:rsidP="006E328D">
      <w:pPr>
        <w:pStyle w:val="ListParagraph"/>
        <w:numPr>
          <w:ilvl w:val="0"/>
          <w:numId w:val="16"/>
        </w:numPr>
        <w:spacing w:after="0"/>
        <w:rPr>
          <w:rFonts w:ascii="Segoe UI" w:eastAsia="Segoe UI" w:hAnsi="Segoe UI" w:cs="Segoe UI"/>
          <w:sz w:val="21"/>
          <w:szCs w:val="21"/>
        </w:rPr>
      </w:pPr>
      <w:r w:rsidRPr="04490087">
        <w:rPr>
          <w:rFonts w:ascii="Segoe UI" w:eastAsia="Segoe UI" w:hAnsi="Segoe UI" w:cs="Segoe UI"/>
          <w:sz w:val="21"/>
          <w:szCs w:val="21"/>
        </w:rPr>
        <w:t>Follow the prompts to connect your repository to Azure.</w:t>
      </w:r>
    </w:p>
    <w:p w14:paraId="05351606" w14:textId="50FAC777" w:rsidR="4887F1D5" w:rsidRDefault="4887F1D5" w:rsidP="006E328D">
      <w:pPr>
        <w:pStyle w:val="ListParagraph"/>
        <w:numPr>
          <w:ilvl w:val="0"/>
          <w:numId w:val="16"/>
        </w:numPr>
        <w:spacing w:after="0"/>
        <w:rPr>
          <w:rFonts w:ascii="Segoe UI" w:eastAsia="Segoe UI" w:hAnsi="Segoe UI" w:cs="Segoe UI"/>
          <w:sz w:val="21"/>
          <w:szCs w:val="21"/>
        </w:rPr>
      </w:pPr>
      <w:r w:rsidRPr="04490087">
        <w:rPr>
          <w:rFonts w:ascii="Segoe UI" w:eastAsia="Segoe UI" w:hAnsi="Segoe UI" w:cs="Segoe UI"/>
          <w:sz w:val="21"/>
          <w:szCs w:val="21"/>
        </w:rPr>
        <w:t>Select the repository and branch that contains your React app.</w:t>
      </w:r>
    </w:p>
    <w:p w14:paraId="45ABFB35" w14:textId="66F0C0F3" w:rsidR="4887F1D5" w:rsidRDefault="4887F1D5" w:rsidP="006E328D">
      <w:pPr>
        <w:pStyle w:val="ListParagraph"/>
        <w:numPr>
          <w:ilvl w:val="0"/>
          <w:numId w:val="16"/>
        </w:numPr>
        <w:spacing w:after="0"/>
        <w:rPr>
          <w:rFonts w:ascii="Segoe UI" w:eastAsia="Segoe UI" w:hAnsi="Segoe UI" w:cs="Segoe UI"/>
          <w:sz w:val="21"/>
          <w:szCs w:val="21"/>
        </w:rPr>
      </w:pPr>
      <w:r w:rsidRPr="04490087">
        <w:rPr>
          <w:rFonts w:ascii="Segoe UI" w:eastAsia="Segoe UI" w:hAnsi="Segoe UI" w:cs="Segoe UI"/>
          <w:sz w:val="21"/>
          <w:szCs w:val="21"/>
        </w:rPr>
        <w:t>Azure will automatically detect the build configuration and deploy your app.</w:t>
      </w:r>
    </w:p>
    <w:p w14:paraId="6A32D953" w14:textId="3A15A382" w:rsidR="4887F1D5" w:rsidRDefault="09E709C0" w:rsidP="04490087">
      <w:pPr>
        <w:pStyle w:val="Heading5"/>
        <w:rPr>
          <w:rFonts w:ascii="Segoe UI" w:eastAsia="Segoe UI" w:hAnsi="Segoe UI" w:cs="Segoe UI"/>
          <w:b/>
          <w:bCs/>
          <w:color w:val="auto"/>
          <w:sz w:val="36"/>
          <w:szCs w:val="36"/>
        </w:rPr>
      </w:pPr>
      <w:bookmarkStart w:id="198" w:name="_Toc391665436"/>
      <w:bookmarkStart w:id="199" w:name="_Toc182123761"/>
      <w:r>
        <w:t>Verify the Deployment</w:t>
      </w:r>
      <w:bookmarkEnd w:id="198"/>
      <w:bookmarkEnd w:id="199"/>
    </w:p>
    <w:p w14:paraId="4378380C" w14:textId="4651F1CD" w:rsidR="4887F1D5" w:rsidRDefault="4887F1D5" w:rsidP="006E328D">
      <w:pPr>
        <w:pStyle w:val="ListParagraph"/>
        <w:numPr>
          <w:ilvl w:val="0"/>
          <w:numId w:val="15"/>
        </w:numPr>
        <w:spacing w:after="0"/>
        <w:rPr>
          <w:rFonts w:ascii="Segoe UI" w:eastAsia="Segoe UI" w:hAnsi="Segoe UI" w:cs="Segoe UI"/>
          <w:sz w:val="21"/>
          <w:szCs w:val="21"/>
        </w:rPr>
      </w:pPr>
      <w:r w:rsidRPr="04490087">
        <w:rPr>
          <w:rFonts w:ascii="Segoe UI" w:eastAsia="Segoe UI" w:hAnsi="Segoe UI" w:cs="Segoe UI"/>
          <w:sz w:val="21"/>
          <w:szCs w:val="21"/>
        </w:rPr>
        <w:t xml:space="preserve">Once the deployment is complete, navigate to the </w:t>
      </w:r>
      <w:r w:rsidRPr="04490087">
        <w:rPr>
          <w:rFonts w:ascii="Segoe UI" w:eastAsia="Segoe UI" w:hAnsi="Segoe UI" w:cs="Segoe UI"/>
          <w:b/>
          <w:bCs/>
          <w:sz w:val="21"/>
          <w:szCs w:val="21"/>
        </w:rPr>
        <w:t>Overview</w:t>
      </w:r>
      <w:r w:rsidRPr="04490087">
        <w:rPr>
          <w:rFonts w:ascii="Segoe UI" w:eastAsia="Segoe UI" w:hAnsi="Segoe UI" w:cs="Segoe UI"/>
          <w:sz w:val="21"/>
          <w:szCs w:val="21"/>
        </w:rPr>
        <w:t xml:space="preserve"> section of your Static Web App.</w:t>
      </w:r>
    </w:p>
    <w:p w14:paraId="01644632" w14:textId="12302D25" w:rsidR="4887F1D5" w:rsidRDefault="09E709C0" w:rsidP="006E328D">
      <w:pPr>
        <w:pStyle w:val="ListParagraph"/>
        <w:numPr>
          <w:ilvl w:val="0"/>
          <w:numId w:val="15"/>
        </w:numPr>
        <w:spacing w:after="0"/>
        <w:rPr>
          <w:rFonts w:ascii="Segoe UI" w:eastAsia="Segoe UI" w:hAnsi="Segoe UI" w:cs="Segoe UI"/>
          <w:sz w:val="21"/>
          <w:szCs w:val="21"/>
        </w:rPr>
      </w:pPr>
      <w:r w:rsidRPr="266BF17D">
        <w:rPr>
          <w:rFonts w:ascii="Segoe UI" w:eastAsia="Segoe UI" w:hAnsi="Segoe UI" w:cs="Segoe UI"/>
          <w:sz w:val="21"/>
          <w:szCs w:val="21"/>
        </w:rPr>
        <w:t xml:space="preserve">Click on the </w:t>
      </w:r>
      <w:r w:rsidRPr="266BF17D">
        <w:rPr>
          <w:rFonts w:ascii="Segoe UI" w:eastAsia="Segoe UI" w:hAnsi="Segoe UI" w:cs="Segoe UI"/>
          <w:b/>
          <w:bCs/>
          <w:sz w:val="21"/>
          <w:szCs w:val="21"/>
        </w:rPr>
        <w:t>Site URL</w:t>
      </w:r>
      <w:r w:rsidRPr="266BF17D">
        <w:rPr>
          <w:rFonts w:ascii="Segoe UI" w:eastAsia="Segoe UI" w:hAnsi="Segoe UI" w:cs="Segoe UI"/>
          <w:sz w:val="21"/>
          <w:szCs w:val="21"/>
        </w:rPr>
        <w:t xml:space="preserve"> to verify that your React app is deployed and accessible.</w:t>
      </w:r>
    </w:p>
    <w:p w14:paraId="3BB0D2AD" w14:textId="2AF80643" w:rsidR="402DC589" w:rsidRDefault="402DC589" w:rsidP="402DC589">
      <w:pPr>
        <w:pStyle w:val="BodyText"/>
      </w:pPr>
    </w:p>
    <w:p w14:paraId="3C92FE5D" w14:textId="11C7A3FE" w:rsidR="28FD5FA4" w:rsidRDefault="0096B5C2" w:rsidP="00AE44D6">
      <w:pPr>
        <w:pStyle w:val="Heading2"/>
      </w:pPr>
      <w:bookmarkStart w:id="200" w:name="_Toc1016228537"/>
      <w:bookmarkStart w:id="201" w:name="_Toc182123762"/>
      <w:r>
        <w:t xml:space="preserve">Final </w:t>
      </w:r>
      <w:r w:rsidR="26AD34AE">
        <w:t>End-to-End Validation (Raj/Rajesh/David/</w:t>
      </w:r>
      <w:r w:rsidR="34A8B197">
        <w:t>Drew/</w:t>
      </w:r>
      <w:r w:rsidR="26AD34AE">
        <w:t>Rama/Paul)</w:t>
      </w:r>
      <w:bookmarkEnd w:id="200"/>
      <w:bookmarkEnd w:id="201"/>
    </w:p>
    <w:p w14:paraId="161DE1FA" w14:textId="1355CC09" w:rsidR="7C1CF6F3" w:rsidRDefault="7C1CF6F3" w:rsidP="7C1CF6F3">
      <w:pPr>
        <w:pStyle w:val="BodyText"/>
      </w:pPr>
    </w:p>
    <w:p w14:paraId="6793E313" w14:textId="04FF3D91" w:rsidR="5A47DF00" w:rsidRDefault="11A21FE9" w:rsidP="34540535">
      <w:pPr>
        <w:pStyle w:val="Heading3"/>
      </w:pPr>
      <w:bookmarkStart w:id="202" w:name="_Toc1285414744"/>
      <w:bookmarkStart w:id="203" w:name="_Toc182123763"/>
      <w:r>
        <w:t>3D Viewer Component</w:t>
      </w:r>
      <w:bookmarkEnd w:id="202"/>
      <w:bookmarkEnd w:id="203"/>
    </w:p>
    <w:p w14:paraId="0E63B91C" w14:textId="70660F2A" w:rsidR="2EEBA1D1" w:rsidRDefault="26AD34AE" w:rsidP="2EEBA1D1">
      <w:pPr>
        <w:pStyle w:val="BodyText"/>
      </w:pPr>
      <w:r>
        <w:t>This step validates that pod containing and Env</w:t>
      </w:r>
      <w:r w:rsidR="088F2239">
        <w:t>o</w:t>
      </w:r>
      <w:r>
        <w:t xml:space="preserve">y proxy is running in Kubernetes can be accessed remotely via Azure cloud using Omniverse </w:t>
      </w:r>
      <w:r w:rsidR="3EDD392C">
        <w:t xml:space="preserve">Kit </w:t>
      </w:r>
      <w:r>
        <w:t>App Streaming with WebRTC streaming Omniverse Viewport to the bundled React app running in an Edge or Chrome browser.</w:t>
      </w:r>
      <w:r w:rsidR="22F58019">
        <w:t xml:space="preserve">    See GitHub Repo “testing” </w:t>
      </w:r>
      <w:commentRangeStart w:id="204"/>
      <w:r w:rsidR="22F58019">
        <w:t>panel</w:t>
      </w:r>
      <w:commentRangeEnd w:id="204"/>
      <w:r w:rsidR="14DB3E46">
        <w:rPr>
          <w:rStyle w:val="CommentReference"/>
        </w:rPr>
        <w:commentReference w:id="204"/>
      </w:r>
      <w:r w:rsidR="22F58019">
        <w:t>.</w:t>
      </w:r>
    </w:p>
    <w:p w14:paraId="147A9994" w14:textId="32AF908A" w:rsidR="3E086758" w:rsidRDefault="34B22F21" w:rsidP="3E086758">
      <w:pPr>
        <w:pStyle w:val="BodyText"/>
      </w:pPr>
      <w:r>
        <w:t xml:space="preserve">Web client </w:t>
      </w:r>
      <w:r w:rsidR="43580391">
        <w:t>users</w:t>
      </w:r>
      <w:r>
        <w:t xml:space="preserve"> </w:t>
      </w:r>
      <w:r w:rsidR="6F4D939C">
        <w:t xml:space="preserve">should be able to navigate around in the 3D Viewport panel using mouse controls or WSAD movement.  </w:t>
      </w:r>
      <w:hyperlink r:id="rId105">
        <w:r w:rsidR="34E3C440" w:rsidRPr="0F64793F">
          <w:rPr>
            <w:rStyle w:val="Hyperlink"/>
          </w:rPr>
          <w:t>Viewport Navigation — Omniverse Extensions latest documentation</w:t>
        </w:r>
      </w:hyperlink>
      <w:r w:rsidR="6F4D939C">
        <w:t xml:space="preserve"> </w:t>
      </w:r>
      <w:r w:rsidR="55F4C4C4">
        <w:t xml:space="preserve">   </w:t>
      </w:r>
      <w:r w:rsidR="6F4D939C">
        <w:t xml:space="preserve">When an </w:t>
      </w:r>
      <w:r w:rsidR="3EBE6A38">
        <w:t xml:space="preserve">object in the 3D Viewport scene is “picked” (left mouse click), that information is sent to the Power BI Report.   Note that only </w:t>
      </w:r>
      <w:r w:rsidR="013A511A">
        <w:t xml:space="preserve">pre-specified </w:t>
      </w:r>
      <w:r w:rsidR="3EBE6A38">
        <w:t>objects in the scene are pickable</w:t>
      </w:r>
      <w:r w:rsidR="08D7AC80">
        <w:t xml:space="preserve">. </w:t>
      </w:r>
    </w:p>
    <w:p w14:paraId="7568A0B2" w14:textId="72496F2B" w:rsidR="28FD5FA4" w:rsidRDefault="3EDD2109" w:rsidP="34540535">
      <w:pPr>
        <w:pStyle w:val="Heading3"/>
      </w:pPr>
      <w:bookmarkStart w:id="205" w:name="_Toc566739049"/>
      <w:bookmarkStart w:id="206" w:name="_Toc182123764"/>
      <w:r>
        <w:t>Power BI Component (</w:t>
      </w:r>
      <w:commentRangeStart w:id="207"/>
      <w:r>
        <w:t>Drew</w:t>
      </w:r>
      <w:commentRangeEnd w:id="207"/>
      <w:r w:rsidR="1463D711">
        <w:rPr>
          <w:rStyle w:val="CommentReference"/>
        </w:rPr>
        <w:commentReference w:id="207"/>
      </w:r>
      <w:r>
        <w:t>)</w:t>
      </w:r>
      <w:bookmarkEnd w:id="205"/>
      <w:bookmarkEnd w:id="206"/>
    </w:p>
    <w:p w14:paraId="2FC7DDBC" w14:textId="18873BA6" w:rsidR="5866570D" w:rsidRDefault="5866570D" w:rsidP="266BF17D">
      <w:pPr>
        <w:pStyle w:val="BodyText"/>
        <w:rPr>
          <w:i/>
          <w:iCs/>
        </w:rPr>
      </w:pPr>
      <w:r w:rsidRPr="266BF17D">
        <w:rPr>
          <w:i/>
          <w:iCs/>
        </w:rPr>
        <w:t>Signing in should present Power BI report, with IoT data streaming into report tables.</w:t>
      </w:r>
    </w:p>
    <w:p w14:paraId="7954AAAA" w14:textId="41DD860C" w:rsidR="3E086758" w:rsidRDefault="3E086758" w:rsidP="3E086758">
      <w:pPr>
        <w:pStyle w:val="BodyText"/>
        <w:rPr>
          <w:i/>
          <w:iCs/>
        </w:rPr>
      </w:pPr>
    </w:p>
    <w:p w14:paraId="7235B50F" w14:textId="3C601BEE" w:rsidR="2088B52F" w:rsidRDefault="0B1AEC1C" w:rsidP="00AE44D6">
      <w:pPr>
        <w:pStyle w:val="Heading3"/>
      </w:pPr>
      <w:bookmarkStart w:id="209" w:name="_Toc40138895"/>
      <w:bookmarkStart w:id="210" w:name="_Toc182123765"/>
      <w:r>
        <w:t xml:space="preserve">Validation of </w:t>
      </w:r>
      <w:r w:rsidR="0620A0A8">
        <w:t>Complete ISV Web App Deployment</w:t>
      </w:r>
      <w:r w:rsidR="39B63682">
        <w:t xml:space="preserve"> (MSFT)</w:t>
      </w:r>
      <w:bookmarkEnd w:id="209"/>
      <w:bookmarkEnd w:id="210"/>
    </w:p>
    <w:p w14:paraId="323F605B" w14:textId="419CBCE5" w:rsidR="1424F02E" w:rsidRDefault="3D957230" w:rsidP="0F64793F">
      <w:pPr>
        <w:pStyle w:val="BodyText"/>
        <w:rPr>
          <w:i/>
          <w:iCs/>
        </w:rPr>
      </w:pPr>
      <w:r w:rsidRPr="0F64793F">
        <w:rPr>
          <w:i/>
          <w:iCs/>
        </w:rPr>
        <w:t xml:space="preserve">How to validate </w:t>
      </w:r>
      <w:r w:rsidR="0AC4E31C" w:rsidRPr="0F64793F">
        <w:rPr>
          <w:i/>
          <w:iCs/>
        </w:rPr>
        <w:t>the two panels together in top-level web app. TBD</w:t>
      </w:r>
    </w:p>
    <w:bookmarkEnd w:id="175"/>
    <w:bookmarkEnd w:id="178"/>
    <w:p w14:paraId="3854CA3B" w14:textId="0A89CA1D" w:rsidR="2D5B40A7" w:rsidRDefault="2D5B40A7" w:rsidP="1F369827">
      <w:pPr>
        <w:pStyle w:val="Heading4"/>
      </w:pPr>
    </w:p>
    <w:p w14:paraId="7E51AD79" w14:textId="03037ACD" w:rsidR="0039137A" w:rsidRDefault="0039137A" w:rsidP="0039137A"/>
    <w:p w14:paraId="1C121C74" w14:textId="43EA1404" w:rsidR="00AB53E8" w:rsidRPr="0039137A" w:rsidRDefault="00AB53E8" w:rsidP="0039137A"/>
    <w:sectPr w:rsidR="00AB53E8" w:rsidRPr="0039137A" w:rsidSect="00482171">
      <w:headerReference w:type="default" r:id="rId106"/>
      <w:footerReference w:type="default" r:id="rId107"/>
      <w:pgSz w:w="12240" w:h="15840"/>
      <w:pgMar w:top="1440" w:right="1440" w:bottom="1440" w:left="1440" w:header="720" w:footer="72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Kevin Cramer" w:date="2024-11-05T14:18:00Z" w:initials="KC">
    <w:p w14:paraId="692AE0A9" w14:textId="290CE777" w:rsidR="00361557" w:rsidRDefault="00361557">
      <w:pPr>
        <w:pStyle w:val="CommentText"/>
      </w:pPr>
      <w:r>
        <w:rPr>
          <w:rStyle w:val="CommentReference"/>
        </w:rPr>
        <w:annotationRef/>
      </w:r>
      <w:r w:rsidRPr="4AD846EB">
        <w:t>Is this the key aspect of this experience we want to call out?  Remote ops/eng/etc?</w:t>
      </w:r>
    </w:p>
  </w:comment>
  <w:comment w:id="5" w:author="Ganesh Sivaraman" w:date="2024-11-05T19:59:00Z" w:initials="GS">
    <w:p w14:paraId="6A2144CD" w14:textId="436891A6" w:rsidR="0038290B" w:rsidRDefault="0038290B">
      <w:pPr>
        <w:pStyle w:val="CommentText"/>
      </w:pPr>
      <w:r>
        <w:rPr>
          <w:rStyle w:val="CommentReference"/>
        </w:rPr>
        <w:annotationRef/>
      </w:r>
      <w:r w:rsidRPr="16F1F54A">
        <w:t>yes, that's what Aaron, Drew were considering. And I think MArtin Tuip and Sean Parham were also leaning on those lines. You may want to sync with them just in case</w:t>
      </w:r>
    </w:p>
  </w:comment>
  <w:comment w:id="9" w:author="Jathavan Sriram" w:date="2024-11-05T20:43:00Z" w:initials="JS">
    <w:p w14:paraId="73332A9D" w14:textId="2BD2AD99" w:rsidR="003665A8" w:rsidRDefault="003665A8">
      <w:pPr>
        <w:pStyle w:val="CommentText"/>
      </w:pPr>
      <w:r>
        <w:rPr>
          <w:rStyle w:val="CommentReference"/>
        </w:rPr>
        <w:annotationRef/>
      </w:r>
      <w:r w:rsidRPr="2712799B">
        <w:t xml:space="preserve">Backlog Suggestion - Write out Terraform/Azure ARM Template for the Infrastructure and service provisioning. </w:t>
      </w:r>
    </w:p>
  </w:comment>
  <w:comment w:id="10" w:author="Raj Nemani" w:date="2024-11-06T14:21:00Z" w:initials="RN">
    <w:p w14:paraId="7750A40C" w14:textId="77777777" w:rsidR="006A0550" w:rsidRDefault="006A0550" w:rsidP="006A0550">
      <w:pPr>
        <w:pStyle w:val="CommentText"/>
      </w:pPr>
      <w:r>
        <w:rPr>
          <w:rStyle w:val="CommentReference"/>
        </w:rPr>
        <w:annotationRef/>
      </w:r>
      <w:r>
        <w:t>Jathavan Sriram - Good suggestion and we are already considering it in discussions with Shashi Bhushan</w:t>
      </w:r>
    </w:p>
  </w:comment>
  <w:comment w:id="13" w:author="Aaron Weissbart" w:date="2024-11-07T14:45:00Z" w:initials="AW">
    <w:p w14:paraId="18699DDF" w14:textId="1508979B" w:rsidR="00C07AAE" w:rsidRDefault="00C07AAE">
      <w:pPr>
        <w:pStyle w:val="CommentText"/>
      </w:pPr>
      <w:r>
        <w:rPr>
          <w:rStyle w:val="CommentReference"/>
        </w:rPr>
        <w:annotationRef/>
      </w:r>
      <w:r>
        <w:fldChar w:fldCharType="begin"/>
      </w:r>
      <w:r>
        <w:instrText xml:space="preserve"> HYPERLINK "mailto:aweissbart@microsoft.com"</w:instrText>
      </w:r>
      <w:bookmarkStart w:id="14" w:name="_@_C4A77DD3883F4CB4A5B0EE17FD3EED75Z"/>
      <w:r>
        <w:fldChar w:fldCharType="separate"/>
      </w:r>
      <w:bookmarkEnd w:id="14"/>
      <w:r w:rsidRPr="561A7ACE">
        <w:rPr>
          <w:rStyle w:val="Mention"/>
          <w:noProof/>
        </w:rPr>
        <w:t>@Aaron Weissbart</w:t>
      </w:r>
      <w:r>
        <w:fldChar w:fldCharType="end"/>
      </w:r>
      <w:r w:rsidRPr="1DA141A7">
        <w:t xml:space="preserve"> , review all of these shots and replace with the pretty version...</w:t>
      </w:r>
    </w:p>
  </w:comment>
  <w:comment w:id="15" w:author="Paul Sorensen" w:date="2024-11-07T10:50:00Z" w:initials="PS">
    <w:p w14:paraId="7A2128F0" w14:textId="7608B145" w:rsidR="00776965" w:rsidRDefault="00776965">
      <w:pPr>
        <w:pStyle w:val="CommentText"/>
      </w:pPr>
      <w:r>
        <w:rPr>
          <w:rStyle w:val="CommentReference"/>
        </w:rPr>
        <w:annotationRef/>
      </w:r>
      <w:r w:rsidRPr="7E68678C">
        <w:t>Link need when Microsoft public GitHub repo available.</w:t>
      </w:r>
    </w:p>
  </w:comment>
  <w:comment w:id="18" w:author="Paul Sorensen" w:date="2024-11-07T15:05:00Z" w:initials="PS">
    <w:p w14:paraId="4D6535A7" w14:textId="63711375" w:rsidR="00C07AAE" w:rsidRDefault="00C07AAE">
      <w:pPr>
        <w:pStyle w:val="CommentText"/>
      </w:pPr>
      <w:r>
        <w:rPr>
          <w:rStyle w:val="CommentReference"/>
        </w:rPr>
        <w:annotationRef/>
      </w:r>
      <w:r w:rsidRPr="546C3D5A">
        <w:t>Updated 11/7</w:t>
      </w:r>
    </w:p>
  </w:comment>
  <w:comment w:id="22" w:author="Jathavan Sriram" w:date="2024-11-12T14:48:00Z" w:initials="JS">
    <w:p w14:paraId="2228FD24" w14:textId="6FDDC586" w:rsidR="00872AC4" w:rsidRDefault="00872AC4">
      <w:pPr>
        <w:pStyle w:val="CommentText"/>
      </w:pPr>
      <w:r>
        <w:rPr>
          <w:rStyle w:val="CommentReference"/>
        </w:rPr>
        <w:annotationRef/>
      </w:r>
      <w:r w:rsidRPr="232D623B">
        <w:t>Which version should be installed here? Down the line the screenshots indicate a AKS Cluster with 1.29.9.</w:t>
      </w:r>
    </w:p>
    <w:p w14:paraId="44CCE985" w14:textId="1C4C2A93" w:rsidR="00872AC4" w:rsidRDefault="00872AC4">
      <w:pPr>
        <w:pStyle w:val="CommentText"/>
      </w:pPr>
    </w:p>
    <w:p w14:paraId="6A9EE54D" w14:textId="3FA8ECF6" w:rsidR="00872AC4" w:rsidRDefault="00872AC4">
      <w:pPr>
        <w:pStyle w:val="CommentText"/>
      </w:pPr>
      <w:r w:rsidRPr="1F8C399F">
        <w:t>I think a section is needed in this document to outline the VERSION of each technology stack components used - similar to</w:t>
      </w:r>
    </w:p>
    <w:p w14:paraId="354A8A88" w14:textId="0EBDCF7E" w:rsidR="00872AC4" w:rsidRDefault="00872AC4">
      <w:pPr>
        <w:pStyle w:val="CommentText"/>
      </w:pPr>
    </w:p>
    <w:p w14:paraId="1EC34446" w14:textId="1EED04B2" w:rsidR="00872AC4" w:rsidRDefault="00872AC4">
      <w:pPr>
        <w:pStyle w:val="CommentText"/>
      </w:pPr>
      <w:r w:rsidRPr="5F2F0E37">
        <w:t>https://docs.omniverse.nvidia.com/ovas/latest/deployments/infra/requirements.html#requirements</w:t>
      </w:r>
    </w:p>
  </w:comment>
  <w:comment w:id="39" w:author="Jathavan Sriram" w:date="2024-11-12T15:00:00Z" w:initials="JS">
    <w:p w14:paraId="51C500CE" w14:textId="00FF2956" w:rsidR="008A44D1" w:rsidRDefault="008A44D1">
      <w:pPr>
        <w:pStyle w:val="CommentText"/>
      </w:pPr>
      <w:r>
        <w:rPr>
          <w:rStyle w:val="CommentReference"/>
        </w:rPr>
        <w:annotationRef/>
      </w:r>
      <w:r w:rsidRPr="360D7E4C">
        <w:t>I think there is a larger GAP in this document regarding EGRESS, especially EGRESS for the Worker Nodes to retrieve Images (GPU Operator, Flux, Memcache, Kit App Streaming API images)</w:t>
      </w:r>
    </w:p>
    <w:p w14:paraId="07F34C66" w14:textId="20678387" w:rsidR="008A44D1" w:rsidRDefault="008A44D1">
      <w:pPr>
        <w:pStyle w:val="CommentText"/>
      </w:pPr>
    </w:p>
    <w:p w14:paraId="35F1BC88" w14:textId="2ABA75A2" w:rsidR="008A44D1" w:rsidRDefault="008A44D1">
      <w:pPr>
        <w:pStyle w:val="CommentText"/>
      </w:pPr>
      <w:r w:rsidRPr="16E615B2">
        <w:t>Some screenshots, like this one - indicate that no NAT Gateway is configured for the Worker Nodes. How should the worker nodes than access NGC or other places hosting public images? The installation would fail when kubelet tries to retrieve images, with the worker nodes having any EGRESS internet access.</w:t>
      </w:r>
    </w:p>
    <w:p w14:paraId="1210501F" w14:textId="555AAC6C" w:rsidR="008A44D1" w:rsidRDefault="008A44D1">
      <w:pPr>
        <w:pStyle w:val="CommentText"/>
      </w:pPr>
    </w:p>
    <w:p w14:paraId="5BCD4E52" w14:textId="4EC5194D" w:rsidR="008A44D1" w:rsidRDefault="008A44D1">
      <w:pPr>
        <w:pStyle w:val="CommentText"/>
      </w:pPr>
      <w:r w:rsidRPr="20EBD5C9">
        <w:t xml:space="preserve">OR review the entire document and make the setup completely "air gapped" - meaning all images and helm charts are uploaded to ACR. </w:t>
      </w:r>
    </w:p>
  </w:comment>
  <w:comment w:id="52" w:author="Paul Sorensen" w:date="2024-11-07T19:56:00Z" w:initials="PS">
    <w:p w14:paraId="4A190C35" w14:textId="48CB8DD0" w:rsidR="00B46D21" w:rsidRDefault="00B46D21">
      <w:pPr>
        <w:pStyle w:val="CommentText"/>
      </w:pPr>
      <w:r>
        <w:rPr>
          <w:rStyle w:val="CommentReference"/>
        </w:rPr>
        <w:annotationRef/>
      </w:r>
      <w:r w:rsidRPr="3F116585">
        <w:t>Where is the script, see individual commands listed.</w:t>
      </w:r>
    </w:p>
  </w:comment>
  <w:comment w:id="55" w:author="Paul Sorensen" w:date="2024-11-06T11:26:00Z" w:initials="PS">
    <w:p w14:paraId="7F8610AC" w14:textId="78710E45" w:rsidR="00E76C03" w:rsidRDefault="00E76C03">
      <w:pPr>
        <w:pStyle w:val="CommentText"/>
      </w:pPr>
      <w:r>
        <w:rPr>
          <w:rStyle w:val="CommentReference"/>
        </w:rPr>
        <w:annotationRef/>
      </w:r>
      <w:r w:rsidRPr="19FFA7D7">
        <w:t>Pin: Still has 'ove'</w:t>
      </w:r>
    </w:p>
  </w:comment>
  <w:comment w:id="56" w:author="Paul Sorensen" w:date="2024-11-06T11:27:00Z" w:initials="PS">
    <w:p w14:paraId="3181D38D" w14:textId="42615BFA" w:rsidR="001201D0" w:rsidRDefault="001201D0">
      <w:pPr>
        <w:pStyle w:val="CommentText"/>
      </w:pPr>
      <w:r>
        <w:rPr>
          <w:rStyle w:val="CommentReference"/>
        </w:rPr>
        <w:annotationRef/>
      </w:r>
      <w:r w:rsidRPr="4A069D4C">
        <w:t>Pin: still has 'ovas'</w:t>
      </w:r>
    </w:p>
  </w:comment>
  <w:comment w:id="57" w:author="Paul Sorensen" w:date="2024-11-06T11:02:00Z" w:initials="PS">
    <w:p w14:paraId="2AEE40A2" w14:textId="6D32D77E" w:rsidR="00553B74" w:rsidRDefault="00553B74">
      <w:pPr>
        <w:pStyle w:val="CommentText"/>
      </w:pPr>
      <w:r>
        <w:rPr>
          <w:rStyle w:val="CommentReference"/>
        </w:rPr>
        <w:annotationRef/>
      </w:r>
      <w:r w:rsidRPr="43C7E8C4">
        <w:t>@Raj Nemani  Still has 'ovas'</w:t>
      </w:r>
    </w:p>
  </w:comment>
  <w:comment w:id="58" w:author="Raj Nemani" w:date="2024-11-06T14:35:00Z" w:initials="RN">
    <w:p w14:paraId="02927BB7" w14:textId="2A45F87C" w:rsidR="003C7D48" w:rsidRDefault="003C7D48" w:rsidP="003C7D48">
      <w:pPr>
        <w:pStyle w:val="CommentText"/>
      </w:pPr>
      <w:r>
        <w:rPr>
          <w:rStyle w:val="CommentReference"/>
        </w:rPr>
        <w:annotationRef/>
      </w:r>
      <w:r>
        <w:fldChar w:fldCharType="begin"/>
      </w:r>
      <w:r>
        <w:instrText>HYPERLINK "mailto:dredudek@microsoft.com"</w:instrText>
      </w:r>
      <w:bookmarkStart w:id="59" w:name="_@_F6BEAAB3960947CF969DC223EB96299AZ"/>
      <w:r>
        <w:fldChar w:fldCharType="separate"/>
      </w:r>
      <w:bookmarkEnd w:id="59"/>
      <w:r w:rsidRPr="003C7D48">
        <w:rPr>
          <w:rStyle w:val="Mention"/>
          <w:noProof/>
        </w:rPr>
        <w:t>@Drew Dudek</w:t>
      </w:r>
      <w:r>
        <w:fldChar w:fldCharType="end"/>
      </w:r>
      <w:r>
        <w:t xml:space="preserve"> we need your help for this screenshot and above screenshot for iai-contoso.com domain. Can you please help? Thank you in advance</w:t>
      </w:r>
    </w:p>
  </w:comment>
  <w:comment w:id="64" w:author="Paul Sorensen" w:date="2024-11-07T20:08:00Z" w:initials="PS">
    <w:p w14:paraId="1B2FE254" w14:textId="2140437D" w:rsidR="00B46D21" w:rsidRDefault="00B46D21">
      <w:pPr>
        <w:pStyle w:val="CommentText"/>
      </w:pPr>
      <w:r>
        <w:rPr>
          <w:rStyle w:val="CommentReference"/>
        </w:rPr>
        <w:annotationRef/>
      </w:r>
      <w:r w:rsidRPr="7DD30797">
        <w:t>Changed to match name in related image</w:t>
      </w:r>
    </w:p>
  </w:comment>
  <w:comment w:id="65" w:author="Paul Sorensen" w:date="2024-11-07T20:06:00Z" w:initials="PS">
    <w:p w14:paraId="1FDC160E" w14:textId="2C24221C" w:rsidR="00B46D21" w:rsidRDefault="00B46D21">
      <w:pPr>
        <w:pStyle w:val="CommentText"/>
      </w:pPr>
      <w:r>
        <w:rPr>
          <w:rStyle w:val="CommentReference"/>
        </w:rPr>
        <w:annotationRef/>
      </w:r>
      <w:r w:rsidRPr="14DFF4D0">
        <w:t>Captialization? consistency</w:t>
      </w:r>
    </w:p>
  </w:comment>
  <w:comment w:id="66" w:author="Paul Sorensen" w:date="2024-11-07T20:06:00Z" w:initials="PS">
    <w:p w14:paraId="3D902124" w14:textId="39F0FBA4" w:rsidR="00B46D21" w:rsidRDefault="00B46D21">
      <w:pPr>
        <w:pStyle w:val="CommentText"/>
      </w:pPr>
      <w:r>
        <w:rPr>
          <w:rStyle w:val="CommentReference"/>
        </w:rPr>
        <w:annotationRef/>
      </w:r>
      <w:r w:rsidRPr="77EC69D7">
        <w:t>Captialization? consistency</w:t>
      </w:r>
    </w:p>
  </w:comment>
  <w:comment w:id="86" w:author="Paul Sorensen" w:date="2024-11-06T12:35:00Z" w:initials="PS">
    <w:p w14:paraId="14772402" w14:textId="382B1C9B" w:rsidR="00690EBB" w:rsidRDefault="00690EBB">
      <w:pPr>
        <w:pStyle w:val="CommentText"/>
      </w:pPr>
      <w:r>
        <w:rPr>
          <w:rStyle w:val="CommentReference"/>
        </w:rPr>
        <w:annotationRef/>
      </w:r>
      <w:r w:rsidRPr="7DD77220">
        <w:t>'ove'</w:t>
      </w:r>
    </w:p>
  </w:comment>
  <w:comment w:id="87" w:author="Paul Sorensen" w:date="2024-11-07T20:11:00Z" w:initials="PS">
    <w:p w14:paraId="647CDECF" w14:textId="5A89A55E" w:rsidR="00B46D21" w:rsidRDefault="00B46D21">
      <w:pPr>
        <w:pStyle w:val="CommentText"/>
      </w:pPr>
      <w:r>
        <w:rPr>
          <w:rStyle w:val="CommentReference"/>
        </w:rPr>
        <w:annotationRef/>
      </w:r>
      <w:r w:rsidRPr="57F31FE4">
        <w:t>Still has 'ove'</w:t>
      </w:r>
    </w:p>
  </w:comment>
  <w:comment w:id="92" w:author="Paul Sorensen" w:date="2024-11-07T20:12:00Z" w:initials="PS">
    <w:p w14:paraId="3AA405D6" w14:textId="6D694423" w:rsidR="00B46D21" w:rsidRDefault="00B46D21">
      <w:pPr>
        <w:pStyle w:val="CommentText"/>
      </w:pPr>
      <w:r>
        <w:rPr>
          <w:rStyle w:val="CommentReference"/>
        </w:rPr>
        <w:annotationRef/>
      </w:r>
      <w:r w:rsidRPr="1EF84467">
        <w:t>Image still has 'ove'</w:t>
      </w:r>
    </w:p>
  </w:comment>
  <w:comment w:id="93" w:author="Paul Sorensen" w:date="2024-11-07T20:12:00Z" w:initials="PS">
    <w:p w14:paraId="44E809C5" w14:textId="6E0242AF" w:rsidR="00B46D21" w:rsidRDefault="00B46D21">
      <w:pPr>
        <w:pStyle w:val="CommentText"/>
      </w:pPr>
      <w:r>
        <w:rPr>
          <w:rStyle w:val="CommentReference"/>
        </w:rPr>
        <w:annotationRef/>
      </w:r>
      <w:r w:rsidRPr="702BF6BF">
        <w:t>Image still have 'ove'</w:t>
      </w:r>
    </w:p>
  </w:comment>
  <w:comment w:id="94" w:author="Paul Sorensen" w:date="2024-11-07T20:12:00Z" w:initials="PS">
    <w:p w14:paraId="013071CF" w14:textId="19418808" w:rsidR="00B46D21" w:rsidRDefault="00B46D21">
      <w:pPr>
        <w:pStyle w:val="CommentText"/>
      </w:pPr>
      <w:r>
        <w:rPr>
          <w:rStyle w:val="CommentReference"/>
        </w:rPr>
        <w:annotationRef/>
      </w:r>
      <w:r w:rsidRPr="31948564">
        <w:t>name does not match image</w:t>
      </w:r>
    </w:p>
  </w:comment>
  <w:comment w:id="95" w:author="Paul Sorensen" w:date="2024-11-06T11:07:00Z" w:initials="PS">
    <w:p w14:paraId="6F3EB1EC" w14:textId="1A642C1C" w:rsidR="00553B74" w:rsidRDefault="00553B74">
      <w:pPr>
        <w:pStyle w:val="CommentText"/>
      </w:pPr>
      <w:r>
        <w:rPr>
          <w:rStyle w:val="CommentReference"/>
        </w:rPr>
        <w:annotationRef/>
      </w:r>
      <w:r w:rsidRPr="06F6D1EE">
        <w:t>@Raj Nemani Still has 'ove' and 'ovas'</w:t>
      </w:r>
    </w:p>
  </w:comment>
  <w:comment w:id="96" w:author="Paul Sorensen" w:date="2024-11-06T11:14:00Z" w:initials="PS">
    <w:p w14:paraId="275BFC54" w14:textId="05C30092" w:rsidR="00553B74" w:rsidRDefault="00553B74">
      <w:pPr>
        <w:pStyle w:val="CommentText"/>
      </w:pPr>
      <w:r>
        <w:rPr>
          <w:rStyle w:val="CommentReference"/>
        </w:rPr>
        <w:annotationRef/>
      </w:r>
      <w:r w:rsidRPr="5BDC7AE8">
        <w:t>@Raj Nemani   image still has 'ovas' in it</w:t>
      </w:r>
    </w:p>
  </w:comment>
  <w:comment w:id="97" w:author="Paul Sorensen" w:date="2024-11-07T20:13:00Z" w:initials="PS">
    <w:p w14:paraId="19278508" w14:textId="40BE3DD6" w:rsidR="00B46D21" w:rsidRDefault="00B46D21">
      <w:pPr>
        <w:pStyle w:val="CommentText"/>
      </w:pPr>
      <w:r>
        <w:rPr>
          <w:rStyle w:val="CommentReference"/>
        </w:rPr>
        <w:annotationRef/>
      </w:r>
      <w:r w:rsidRPr="35C86C3A">
        <w:t>name does not match image</w:t>
      </w:r>
    </w:p>
  </w:comment>
  <w:comment w:id="107" w:author="Angel Mata" w:date="2024-10-25T09:26:00Z" w:initials="AM">
    <w:p w14:paraId="72DD4D2D" w14:textId="48FB1131" w:rsidR="00A8622A" w:rsidRDefault="00A8622A">
      <w:pPr>
        <w:pStyle w:val="CommentText"/>
      </w:pPr>
      <w:r>
        <w:rPr>
          <w:rStyle w:val="CommentReference"/>
        </w:rPr>
        <w:annotationRef/>
      </w:r>
      <w:r w:rsidRPr="4311E7E2">
        <w:t>Questions answered by this section:</w:t>
      </w:r>
    </w:p>
    <w:p w14:paraId="2C38BC68" w14:textId="2488AB4C" w:rsidR="00A8622A" w:rsidRDefault="00A8622A">
      <w:pPr>
        <w:pStyle w:val="CommentText"/>
      </w:pPr>
      <w:r w:rsidRPr="5886D4B6">
        <w:t>How do I build the custom Kit Application container for this jump start document?</w:t>
      </w:r>
    </w:p>
    <w:p w14:paraId="29F3D7F2" w14:textId="17EF1432" w:rsidR="00A8622A" w:rsidRDefault="00A8622A">
      <w:pPr>
        <w:pStyle w:val="CommentText"/>
      </w:pPr>
    </w:p>
    <w:p w14:paraId="77F0C0DC" w14:textId="7651E5AA" w:rsidR="00A8622A" w:rsidRDefault="00A8622A">
      <w:pPr>
        <w:pStyle w:val="CommentText"/>
      </w:pPr>
      <w:r w:rsidRPr="58BE2F4A">
        <w:t>Where do I make changes in the Omniverse Application Streaming API resources to pull this custom Kit Application?</w:t>
      </w:r>
    </w:p>
  </w:comment>
  <w:comment w:id="108" w:author="Paul Sorensen" w:date="2024-10-25T12:26:00Z" w:initials="PS">
    <w:p w14:paraId="3A091B4D" w14:textId="21C508B2" w:rsidR="00A8622A" w:rsidRDefault="00A8622A">
      <w:pPr>
        <w:pStyle w:val="CommentText"/>
      </w:pPr>
      <w:r>
        <w:rPr>
          <w:rStyle w:val="CommentReference"/>
        </w:rPr>
        <w:annotationRef/>
      </w:r>
      <w:r w:rsidRPr="6E9D309C">
        <w:t>see Appendix B for building and containerizing the kit app</w:t>
      </w:r>
    </w:p>
  </w:comment>
  <w:comment w:id="106" w:author="Paul Sorensen" w:date="2024-11-06T16:51:00Z" w:initials="PS">
    <w:p w14:paraId="6BE59C5A" w14:textId="31C49C1B" w:rsidR="00DF07AB" w:rsidRDefault="00DF07AB">
      <w:pPr>
        <w:pStyle w:val="CommentText"/>
      </w:pPr>
      <w:r>
        <w:rPr>
          <w:rStyle w:val="CommentReference"/>
        </w:rPr>
        <w:annotationRef/>
      </w:r>
      <w:r w:rsidRPr="3B2390D9">
        <w:t>Buildng kit containers moved to GitHub Repo</w:t>
      </w:r>
    </w:p>
  </w:comment>
  <w:comment w:id="111" w:author="Angel Mata" w:date="2024-11-06T10:48:00Z" w:initials="AM">
    <w:p w14:paraId="2CC1E4C9" w14:textId="3BCCDB04" w:rsidR="00A96DAB" w:rsidRDefault="00A96DAB">
      <w:pPr>
        <w:pStyle w:val="CommentText"/>
      </w:pPr>
      <w:r>
        <w:rPr>
          <w:rStyle w:val="CommentReference"/>
        </w:rPr>
        <w:annotationRef/>
      </w:r>
      <w:r w:rsidRPr="2844D0B6">
        <w:t>preferred way for link formatting?</w:t>
      </w:r>
    </w:p>
  </w:comment>
  <w:comment w:id="112" w:author="Paul Sorensen" w:date="2024-11-06T16:15:00Z" w:initials="PS">
    <w:p w14:paraId="1ECEE493" w14:textId="0B2456AE" w:rsidR="00445BCB" w:rsidRDefault="00445BCB">
      <w:pPr>
        <w:pStyle w:val="CommentText"/>
      </w:pPr>
      <w:r>
        <w:rPr>
          <w:rStyle w:val="CommentReference"/>
        </w:rPr>
        <w:annotationRef/>
      </w:r>
      <w:r w:rsidRPr="506EA9D4">
        <w:t>close enough, plan to standardize it in markdown</w:t>
      </w:r>
    </w:p>
  </w:comment>
  <w:comment w:id="113" w:author="Paul Sorensen" w:date="2024-11-07T20:18:00Z" w:initials="PS">
    <w:p w14:paraId="599633D6" w14:textId="1219F680" w:rsidR="00B46D21" w:rsidRDefault="00B46D21">
      <w:pPr>
        <w:pStyle w:val="CommentText"/>
      </w:pPr>
      <w:r>
        <w:rPr>
          <w:rStyle w:val="CommentReference"/>
        </w:rPr>
        <w:annotationRef/>
      </w:r>
      <w:r w:rsidRPr="1646908F">
        <w:t>Are these TODO suppose to filled in?</w:t>
      </w:r>
    </w:p>
  </w:comment>
  <w:comment w:id="118" w:author="Paul Sorensen" w:date="2024-11-07T11:15:00Z" w:initials="PS">
    <w:p w14:paraId="3D9DA1E9" w14:textId="00260F19" w:rsidR="00776965" w:rsidRDefault="00776965">
      <w:pPr>
        <w:pStyle w:val="CommentText"/>
      </w:pPr>
      <w:r>
        <w:rPr>
          <w:rStyle w:val="CommentReference"/>
        </w:rPr>
        <w:annotationRef/>
      </w:r>
      <w:r w:rsidRPr="541BD7E9">
        <w:t>From nvidia/llama-3.1-nemotron-51b-instruct  Commercially useable license</w:t>
      </w:r>
    </w:p>
  </w:comment>
  <w:comment w:id="136" w:author="Paul Sorensen" w:date="2024-11-04T15:09:00Z" w:initials="PS">
    <w:p w14:paraId="7DB03828" w14:textId="302B2C76" w:rsidR="00796996" w:rsidRDefault="00796996">
      <w:pPr>
        <w:pStyle w:val="CommentText"/>
      </w:pPr>
      <w:r>
        <w:rPr>
          <w:rStyle w:val="CommentReference"/>
        </w:rPr>
        <w:annotationRef/>
      </w:r>
      <w:r w:rsidRPr="05875722">
        <w:t>Update to public DNS name</w:t>
      </w:r>
    </w:p>
  </w:comment>
  <w:comment w:id="137" w:author="Paul Sorensen" w:date="2024-11-06T11:10:00Z" w:initials="PS">
    <w:p w14:paraId="6D3F620E" w14:textId="3DD43B35" w:rsidR="00553B74" w:rsidRDefault="00553B74">
      <w:pPr>
        <w:pStyle w:val="CommentText"/>
      </w:pPr>
      <w:r>
        <w:rPr>
          <w:rStyle w:val="CommentReference"/>
        </w:rPr>
        <w:annotationRef/>
      </w:r>
      <w:r w:rsidRPr="66D13273">
        <w:t>name update still have 'ovas'</w:t>
      </w:r>
    </w:p>
  </w:comment>
  <w:comment w:id="155" w:author="Paul Sorensen" w:date="2024-11-04T15:01:00Z" w:initials="PS">
    <w:p w14:paraId="2EE11469" w14:textId="2816A3CA" w:rsidR="00A02FD6" w:rsidRDefault="00A02FD6">
      <w:pPr>
        <w:pStyle w:val="CommentText"/>
      </w:pPr>
      <w:r>
        <w:rPr>
          <w:rStyle w:val="CommentReference"/>
        </w:rPr>
        <w:annotationRef/>
      </w:r>
      <w:r w:rsidRPr="650F0FA1">
        <w:t>Updagte private dns name</w:t>
      </w:r>
    </w:p>
  </w:comment>
  <w:comment w:id="156" w:author="Raj Nemani" w:date="2024-11-04T18:32:00Z" w:initials="RN">
    <w:p w14:paraId="5FEA9308" w14:textId="77777777" w:rsidR="00A41C8F" w:rsidRDefault="00A41C8F" w:rsidP="00A41C8F">
      <w:pPr>
        <w:pStyle w:val="CommentText"/>
      </w:pPr>
      <w:r>
        <w:rPr>
          <w:rStyle w:val="CommentReference"/>
        </w:rPr>
        <w:annotationRef/>
      </w:r>
      <w:r>
        <w:t>Paul, this is done now</w:t>
      </w:r>
    </w:p>
  </w:comment>
  <w:comment w:id="157" w:author="Paul Sorensen" w:date="2024-11-06T16:52:00Z" w:initials="PS">
    <w:p w14:paraId="47C195C2" w14:textId="0641BCE3" w:rsidR="00DF07AB" w:rsidRDefault="00DF07AB">
      <w:pPr>
        <w:pStyle w:val="CommentText"/>
      </w:pPr>
      <w:r>
        <w:rPr>
          <w:rStyle w:val="CommentReference"/>
        </w:rPr>
        <w:annotationRef/>
      </w:r>
      <w:r w:rsidRPr="232671E9">
        <w:t>Need updating to new name</w:t>
      </w:r>
    </w:p>
  </w:comment>
  <w:comment w:id="158" w:author="Aaron Weissbart" w:date="2024-11-07T14:42:00Z" w:initials="AW">
    <w:p w14:paraId="5C1AC314" w14:textId="600C31B9" w:rsidR="00C07AAE" w:rsidRDefault="00C07AAE">
      <w:pPr>
        <w:pStyle w:val="CommentText"/>
      </w:pPr>
      <w:r>
        <w:rPr>
          <w:rStyle w:val="CommentReference"/>
        </w:rPr>
        <w:annotationRef/>
      </w:r>
      <w:r>
        <w:fldChar w:fldCharType="begin"/>
      </w:r>
      <w:r>
        <w:instrText xml:space="preserve"> HYPERLINK "mailto:ranema@microsoft.com"</w:instrText>
      </w:r>
      <w:bookmarkStart w:id="161" w:name="_@_93C861F079624129898F378F307FDBA0Z"/>
      <w:r>
        <w:fldChar w:fldCharType="separate"/>
      </w:r>
      <w:bookmarkEnd w:id="161"/>
      <w:r w:rsidRPr="44380156">
        <w:rPr>
          <w:rStyle w:val="Mention"/>
          <w:noProof/>
        </w:rPr>
        <w:t>@Raj Nemani</w:t>
      </w:r>
      <w:r>
        <w:fldChar w:fldCharType="end"/>
      </w:r>
      <w:r w:rsidRPr="46C23896">
        <w:t xml:space="preserve">  - sounds like naming needs to changet... will we actually change this? or will we need to photoshop these? </w:t>
      </w:r>
    </w:p>
  </w:comment>
  <w:comment w:id="159" w:author="Maria Torculas" w:date="2024-11-07T15:44:00Z" w:initials="MT">
    <w:p w14:paraId="27DC2E31" w14:textId="456398FD" w:rsidR="00C07AAE" w:rsidRDefault="00C07AAE">
      <w:pPr>
        <w:pStyle w:val="CommentText"/>
      </w:pPr>
      <w:r>
        <w:rPr>
          <w:rStyle w:val="CommentReference"/>
        </w:rPr>
        <w:annotationRef/>
      </w:r>
      <w:r w:rsidRPr="7022C763">
        <w:t>contoso-ov-kitappstreaming.net</w:t>
      </w:r>
    </w:p>
  </w:comment>
  <w:comment w:id="160" w:author="Raj Nemani" w:date="2024-11-07T13:47:00Z" w:initials="RN">
    <w:p w14:paraId="24EA1D8A" w14:textId="4751C041" w:rsidR="00C07AAE" w:rsidRDefault="00C07AAE">
      <w:pPr>
        <w:pStyle w:val="CommentText"/>
      </w:pPr>
      <w:r>
        <w:rPr>
          <w:rStyle w:val="CommentReference"/>
        </w:rPr>
        <w:annotationRef/>
      </w:r>
      <w:r>
        <w:fldChar w:fldCharType="begin"/>
      </w:r>
      <w:r>
        <w:instrText xml:space="preserve"> HYPERLINK "mailto:aweissbart@microsoft.com"</w:instrText>
      </w:r>
      <w:bookmarkStart w:id="162" w:name="_@_A7F30BF191324737BE4532CBA964DC3FZ"/>
      <w:r>
        <w:fldChar w:fldCharType="separate"/>
      </w:r>
      <w:bookmarkEnd w:id="162"/>
      <w:r w:rsidRPr="390FD708">
        <w:rPr>
          <w:rStyle w:val="Mention"/>
          <w:noProof/>
        </w:rPr>
        <w:t>@Aaron Weissbart</w:t>
      </w:r>
      <w:r>
        <w:fldChar w:fldCharType="end"/>
      </w:r>
      <w:r w:rsidRPr="55F1F33B">
        <w:t xml:space="preserve"> Todo for me. I will take care of it</w:t>
      </w:r>
    </w:p>
  </w:comment>
  <w:comment w:id="169" w:author="Paul Sorensen" w:date="2024-11-05T10:41:00Z" w:initials="PS">
    <w:p w14:paraId="490E1220" w14:textId="62A24D53" w:rsidR="00D7291C" w:rsidRDefault="00D7291C">
      <w:pPr>
        <w:pStyle w:val="CommentText"/>
      </w:pPr>
      <w:r>
        <w:rPr>
          <w:rStyle w:val="CommentReference"/>
        </w:rPr>
        <w:annotationRef/>
      </w:r>
      <w:r w:rsidRPr="1451C3EB">
        <w:t>Draft replace with final</w:t>
      </w:r>
    </w:p>
  </w:comment>
  <w:comment w:id="170" w:author="Aaron Weissbart" w:date="2024-11-07T14:40:00Z" w:initials="AW">
    <w:p w14:paraId="6241CEBA" w14:textId="5BFFDA09" w:rsidR="00C07AAE" w:rsidRDefault="00C07AAE">
      <w:pPr>
        <w:pStyle w:val="CommentText"/>
      </w:pPr>
      <w:r>
        <w:rPr>
          <w:rStyle w:val="CommentReference"/>
        </w:rPr>
        <w:annotationRef/>
      </w:r>
      <w:r>
        <w:fldChar w:fldCharType="begin"/>
      </w:r>
      <w:r>
        <w:instrText xml:space="preserve"> HYPERLINK "mailto:dredudek@microsoft.com"</w:instrText>
      </w:r>
      <w:bookmarkStart w:id="171" w:name="_@_EDA7754B946C414580E50D92DEADA308Z"/>
      <w:r>
        <w:fldChar w:fldCharType="separate"/>
      </w:r>
      <w:bookmarkEnd w:id="171"/>
      <w:r w:rsidRPr="0B29ADB1">
        <w:rPr>
          <w:rStyle w:val="Mention"/>
          <w:noProof/>
        </w:rPr>
        <w:t>@Drew Dudek</w:t>
      </w:r>
      <w:r>
        <w:fldChar w:fldCharType="end"/>
      </w:r>
      <w:r w:rsidRPr="4F33ED7B">
        <w:t xml:space="preserve"> , </w:t>
      </w:r>
      <w:r>
        <w:fldChar w:fldCharType="begin"/>
      </w:r>
      <w:r>
        <w:instrText xml:space="preserve"> HYPERLINK "mailto:ranema@microsoft.com"</w:instrText>
      </w:r>
      <w:bookmarkStart w:id="172" w:name="_@_A44E5E611BAB45B4A3818E84CEB4EAB5Z"/>
      <w:r>
        <w:fldChar w:fldCharType="separate"/>
      </w:r>
      <w:bookmarkEnd w:id="172"/>
      <w:r w:rsidRPr="350319D3">
        <w:rPr>
          <w:rStyle w:val="Mention"/>
          <w:noProof/>
        </w:rPr>
        <w:t>@Raj Nemani</w:t>
      </w:r>
      <w:r>
        <w:fldChar w:fldCharType="end"/>
      </w:r>
      <w:r w:rsidRPr="3F3E344F">
        <w:t xml:space="preserve"> , once we have pretty pictures lets tackle some images too. </w:t>
      </w:r>
    </w:p>
  </w:comment>
  <w:comment w:id="186" w:author="Martin Karlsson" w:date="2024-10-28T09:26:00Z" w:initials="MK">
    <w:p w14:paraId="06B02EFC" w14:textId="4CC3C582" w:rsidR="00437570" w:rsidRDefault="00437570">
      <w:pPr>
        <w:pStyle w:val="CommentText"/>
      </w:pPr>
      <w:r>
        <w:rPr>
          <w:rStyle w:val="CommentReference"/>
        </w:rPr>
        <w:annotationRef/>
      </w:r>
      <w:r w:rsidRPr="004E5459">
        <w:t>link to section?</w:t>
      </w:r>
    </w:p>
  </w:comment>
  <w:comment w:id="191" w:author="Paul Sorensen" w:date="1900-01-01T00:00:00Z" w:initials="PS">
    <w:p w14:paraId="008B5C86" w14:textId="133B22E7" w:rsidR="00D75AAF" w:rsidRDefault="00D75AAF">
      <w:pPr>
        <w:pStyle w:val="CommentText"/>
      </w:pPr>
      <w:r>
        <w:rPr>
          <w:rStyle w:val="CommentReference"/>
        </w:rPr>
        <w:annotationRef/>
      </w:r>
      <w:r w:rsidRPr="1F9FB6F7">
        <w:t>This section generated by 'nvidia/llama-3.1-nemotron-51b-instruct' (commercially usable).</w:t>
      </w:r>
    </w:p>
  </w:comment>
  <w:comment w:id="204" w:author="Paul Sorensen" w:date="2024-11-07T12:59:00Z" w:initials="PS">
    <w:p w14:paraId="6607061E" w14:textId="1FD64619" w:rsidR="00C07AAE" w:rsidRDefault="00C07AAE">
      <w:pPr>
        <w:pStyle w:val="CommentText"/>
      </w:pPr>
      <w:r>
        <w:rPr>
          <w:rStyle w:val="CommentReference"/>
        </w:rPr>
        <w:annotationRef/>
      </w:r>
      <w:r w:rsidRPr="48F6EE49">
        <w:t>provide link to Microsoft public GitHub Repo</w:t>
      </w:r>
    </w:p>
  </w:comment>
  <w:comment w:id="207" w:author="Aaron Weissbart" w:date="2024-11-07T14:39:00Z" w:initials="AW">
    <w:p w14:paraId="390C39E4" w14:textId="51B3C155" w:rsidR="00C07AAE" w:rsidRDefault="00C07AAE">
      <w:pPr>
        <w:pStyle w:val="CommentText"/>
      </w:pPr>
      <w:r>
        <w:rPr>
          <w:rStyle w:val="CommentReference"/>
        </w:rPr>
        <w:annotationRef/>
      </w:r>
      <w:r>
        <w:fldChar w:fldCharType="begin"/>
      </w:r>
      <w:r>
        <w:instrText xml:space="preserve"> HYPERLINK "mailto:dredudek@microsoft.com"</w:instrText>
      </w:r>
      <w:bookmarkStart w:id="208" w:name="_@_247069FC6F9C49C49979841C2FECC7CCZ"/>
      <w:r>
        <w:fldChar w:fldCharType="separate"/>
      </w:r>
      <w:bookmarkEnd w:id="208"/>
      <w:r w:rsidRPr="2A4255E7">
        <w:rPr>
          <w:rStyle w:val="Mention"/>
          <w:noProof/>
        </w:rPr>
        <w:t>@Drew Dudek</w:t>
      </w:r>
      <w:r>
        <w:fldChar w:fldCharType="end"/>
      </w:r>
      <w:r w:rsidRPr="7A94107D">
        <w:t xml:space="preserve">  - let's team up on this.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92AE0A9" w15:done="0"/>
  <w15:commentEx w15:paraId="6A2144CD" w15:paraIdParent="692AE0A9" w15:done="0"/>
  <w15:commentEx w15:paraId="73332A9D" w15:done="0"/>
  <w15:commentEx w15:paraId="7750A40C" w15:paraIdParent="73332A9D" w15:done="0"/>
  <w15:commentEx w15:paraId="18699DDF" w15:done="0"/>
  <w15:commentEx w15:paraId="7A2128F0" w15:done="0"/>
  <w15:commentEx w15:paraId="4D6535A7" w15:done="0"/>
  <w15:commentEx w15:paraId="1EC34446" w15:done="0"/>
  <w15:commentEx w15:paraId="5BCD4E52" w15:done="0"/>
  <w15:commentEx w15:paraId="4A190C35" w15:done="0"/>
  <w15:commentEx w15:paraId="7F8610AC" w15:done="0"/>
  <w15:commentEx w15:paraId="3181D38D" w15:done="0"/>
  <w15:commentEx w15:paraId="2AEE40A2" w15:done="0"/>
  <w15:commentEx w15:paraId="02927BB7" w15:paraIdParent="2AEE40A2" w15:done="0"/>
  <w15:commentEx w15:paraId="1B2FE254" w15:done="0"/>
  <w15:commentEx w15:paraId="1FDC160E" w15:done="0"/>
  <w15:commentEx w15:paraId="3D902124" w15:done="0"/>
  <w15:commentEx w15:paraId="14772402" w15:done="0"/>
  <w15:commentEx w15:paraId="647CDECF" w15:done="0"/>
  <w15:commentEx w15:paraId="3AA405D6" w15:done="0"/>
  <w15:commentEx w15:paraId="44E809C5" w15:done="0"/>
  <w15:commentEx w15:paraId="013071CF" w15:done="0"/>
  <w15:commentEx w15:paraId="6F3EB1EC" w15:done="0"/>
  <w15:commentEx w15:paraId="275BFC54" w15:done="0"/>
  <w15:commentEx w15:paraId="19278508" w15:done="0"/>
  <w15:commentEx w15:paraId="77F0C0DC" w15:done="0"/>
  <w15:commentEx w15:paraId="3A091B4D" w15:paraIdParent="77F0C0DC" w15:done="0"/>
  <w15:commentEx w15:paraId="6BE59C5A" w15:paraIdParent="77F0C0DC" w15:done="0"/>
  <w15:commentEx w15:paraId="2CC1E4C9" w15:done="0"/>
  <w15:commentEx w15:paraId="1ECEE493" w15:paraIdParent="2CC1E4C9" w15:done="0"/>
  <w15:commentEx w15:paraId="599633D6" w15:done="0"/>
  <w15:commentEx w15:paraId="3D9DA1E9" w15:done="0"/>
  <w15:commentEx w15:paraId="7DB03828" w15:done="0"/>
  <w15:commentEx w15:paraId="6D3F620E" w15:done="0"/>
  <w15:commentEx w15:paraId="2EE11469" w15:done="0"/>
  <w15:commentEx w15:paraId="5FEA9308" w15:paraIdParent="2EE11469" w15:done="0"/>
  <w15:commentEx w15:paraId="47C195C2" w15:paraIdParent="2EE11469" w15:done="0"/>
  <w15:commentEx w15:paraId="5C1AC314" w15:paraIdParent="2EE11469" w15:done="0"/>
  <w15:commentEx w15:paraId="27DC2E31" w15:paraIdParent="2EE11469" w15:done="0"/>
  <w15:commentEx w15:paraId="24EA1D8A" w15:paraIdParent="2EE11469" w15:done="0"/>
  <w15:commentEx w15:paraId="490E1220" w15:done="0"/>
  <w15:commentEx w15:paraId="6241CEBA" w15:paraIdParent="490E1220" w15:done="0"/>
  <w15:commentEx w15:paraId="06B02EFC" w15:done="0"/>
  <w15:commentEx w15:paraId="008B5C86" w15:done="0"/>
  <w15:commentEx w15:paraId="6607061E" w15:done="0"/>
  <w15:commentEx w15:paraId="390C39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634BC82" w16cex:dateUtc="2024-11-05T22:18:00Z"/>
  <w16cex:commentExtensible w16cex:durableId="59DBE118" w16cex:dateUtc="2024-11-06T00:59:00Z"/>
  <w16cex:commentExtensible w16cex:durableId="21F30895" w16cex:dateUtc="2024-11-05T19:43:00Z"/>
  <w16cex:commentExtensible w16cex:durableId="3DFAB04A" w16cex:dateUtc="2024-11-06T22:21:00Z"/>
  <w16cex:commentExtensible w16cex:durableId="1DCB079B" w16cex:dateUtc="2024-11-07T20:45:00Z"/>
  <w16cex:commentExtensible w16cex:durableId="42761D2A" w16cex:dateUtc="2024-11-07T15:50:00Z"/>
  <w16cex:commentExtensible w16cex:durableId="3756F3B9" w16cex:dateUtc="2024-11-07T20:05:00Z"/>
  <w16cex:commentExtensible w16cex:durableId="14E6C352" w16cex:dateUtc="2024-11-12T13:48:00Z"/>
  <w16cex:commentExtensible w16cex:durableId="15780520" w16cex:dateUtc="2024-11-12T14:00:00Z"/>
  <w16cex:commentExtensible w16cex:durableId="3745911E" w16cex:dateUtc="2024-11-08T00:56:00Z"/>
  <w16cex:commentExtensible w16cex:durableId="2AB6E128" w16cex:dateUtc="2024-11-06T16:26:00Z"/>
  <w16cex:commentExtensible w16cex:durableId="683D92AC" w16cex:dateUtc="2024-11-06T16:27:00Z"/>
  <w16cex:commentExtensible w16cex:durableId="0B3F5F1E" w16cex:dateUtc="2024-11-06T16:02:00Z"/>
  <w16cex:commentExtensible w16cex:durableId="485352E0" w16cex:dateUtc="2024-11-06T22:35:00Z"/>
  <w16cex:commentExtensible w16cex:durableId="2D0BBA48" w16cex:dateUtc="2024-11-08T01:08:00Z"/>
  <w16cex:commentExtensible w16cex:durableId="6CEC4A67" w16cex:dateUtc="2024-11-08T01:06:00Z"/>
  <w16cex:commentExtensible w16cex:durableId="21AAEF13" w16cex:dateUtc="2024-11-08T01:06:00Z"/>
  <w16cex:commentExtensible w16cex:durableId="79FBAC40" w16cex:dateUtc="2024-11-06T17:35:00Z"/>
  <w16cex:commentExtensible w16cex:durableId="41C312EC" w16cex:dateUtc="2024-11-08T01:11:00Z"/>
  <w16cex:commentExtensible w16cex:durableId="172FA660" w16cex:dateUtc="2024-11-08T01:12:00Z"/>
  <w16cex:commentExtensible w16cex:durableId="6B7F68EA" w16cex:dateUtc="2024-11-08T01:12:00Z"/>
  <w16cex:commentExtensible w16cex:durableId="02B100BB" w16cex:dateUtc="2024-11-08T01:12:00Z"/>
  <w16cex:commentExtensible w16cex:durableId="1F086A8E" w16cex:dateUtc="2024-11-06T16:07:00Z"/>
  <w16cex:commentExtensible w16cex:durableId="08CED904" w16cex:dateUtc="2024-11-06T16:14:00Z"/>
  <w16cex:commentExtensible w16cex:durableId="31C606AB" w16cex:dateUtc="2024-11-08T01:13:00Z"/>
  <w16cex:commentExtensible w16cex:durableId="2DECC2ED" w16cex:dateUtc="2024-10-25T16:26:00Z"/>
  <w16cex:commentExtensible w16cex:durableId="196B0E6C" w16cex:dateUtc="2024-10-25T16:26:00Z"/>
  <w16cex:commentExtensible w16cex:durableId="3C95052C" w16cex:dateUtc="2024-11-06T21:51:00Z"/>
  <w16cex:commentExtensible w16cex:durableId="5E2C814F" w16cex:dateUtc="2024-11-06T18:48:00Z"/>
  <w16cex:commentExtensible w16cex:durableId="2743E578" w16cex:dateUtc="2024-11-06T21:15:00Z"/>
  <w16cex:commentExtensible w16cex:durableId="08585824" w16cex:dateUtc="2024-11-08T01:18:00Z"/>
  <w16cex:commentExtensible w16cex:durableId="1D1D2861" w16cex:dateUtc="2024-11-07T16:15:00Z"/>
  <w16cex:commentExtensible w16cex:durableId="68A3C0AC" w16cex:dateUtc="2024-11-04T20:09:00Z"/>
  <w16cex:commentExtensible w16cex:durableId="32527099" w16cex:dateUtc="2024-11-06T16:10:00Z"/>
  <w16cex:commentExtensible w16cex:durableId="1B39BDD5" w16cex:dateUtc="2024-11-04T20:01:00Z"/>
  <w16cex:commentExtensible w16cex:durableId="1111097D" w16cex:dateUtc="2024-11-05T02:32:00Z">
    <w16cex:extLst>
      <w16:ext w16:uri="{CE6994B0-6A32-4C9F-8C6B-6E91EDA988CE}">
        <cr:reactions xmlns:cr="http://schemas.microsoft.com/office/comments/2020/reactions">
          <cr:reaction reactionType="1">
            <cr:reactionInfo dateUtc="2024-11-05T15:39:29Z">
              <cr:user userId="S::psorensen_nvidia.com#ext#@microsoft.onmicrosoft.com::6dd303d5-ed10-4216-96da-1b6e45f6c3f6" userProvider="AD" userName="Paul Sorensen"/>
            </cr:reactionInfo>
          </cr:reaction>
        </cr:reactions>
      </w16:ext>
    </w16cex:extLst>
  </w16cex:commentExtensible>
  <w16cex:commentExtensible w16cex:durableId="104708CF" w16cex:dateUtc="2024-11-06T21:52:00Z"/>
  <w16cex:commentExtensible w16cex:durableId="546CEAC9" w16cex:dateUtc="2024-11-07T20:42:00Z"/>
  <w16cex:commentExtensible w16cex:durableId="6681E7FB" w16cex:dateUtc="2024-11-07T20:44:00Z"/>
  <w16cex:commentExtensible w16cex:durableId="1F33686E" w16cex:dateUtc="2024-11-07T21:47:00Z"/>
  <w16cex:commentExtensible w16cex:durableId="28D88247" w16cex:dateUtc="2024-11-05T15:41:00Z"/>
  <w16cex:commentExtensible w16cex:durableId="7AC7F05C" w16cex:dateUtc="2024-11-07T20:40:00Z"/>
  <w16cex:commentExtensible w16cex:durableId="2AF622BE" w16cex:dateUtc="2024-10-28T13:26:00Z"/>
  <w16cex:commentExtensible w16cex:durableId="32E50AAD" w16cex:dateUtc="2024-10-23T17:16:00Z"/>
  <w16cex:commentExtensible w16cex:durableId="0A77280F" w16cex:dateUtc="2024-11-07T17:59:00Z"/>
  <w16cex:commentExtensible w16cex:durableId="344C4D5E" w16cex:dateUtc="2024-11-07T20: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92AE0A9" w16cid:durableId="5634BC82"/>
  <w16cid:commentId w16cid:paraId="6A2144CD" w16cid:durableId="59DBE118"/>
  <w16cid:commentId w16cid:paraId="73332A9D" w16cid:durableId="21F30895"/>
  <w16cid:commentId w16cid:paraId="7750A40C" w16cid:durableId="3DFAB04A"/>
  <w16cid:commentId w16cid:paraId="18699DDF" w16cid:durableId="1DCB079B"/>
  <w16cid:commentId w16cid:paraId="7A2128F0" w16cid:durableId="42761D2A"/>
  <w16cid:commentId w16cid:paraId="4D6535A7" w16cid:durableId="3756F3B9"/>
  <w16cid:commentId w16cid:paraId="1EC34446" w16cid:durableId="14E6C352"/>
  <w16cid:commentId w16cid:paraId="5BCD4E52" w16cid:durableId="15780520"/>
  <w16cid:commentId w16cid:paraId="4A190C35" w16cid:durableId="3745911E"/>
  <w16cid:commentId w16cid:paraId="7F8610AC" w16cid:durableId="2AB6E128"/>
  <w16cid:commentId w16cid:paraId="3181D38D" w16cid:durableId="683D92AC"/>
  <w16cid:commentId w16cid:paraId="2AEE40A2" w16cid:durableId="0B3F5F1E"/>
  <w16cid:commentId w16cid:paraId="02927BB7" w16cid:durableId="485352E0"/>
  <w16cid:commentId w16cid:paraId="1B2FE254" w16cid:durableId="2D0BBA48"/>
  <w16cid:commentId w16cid:paraId="1FDC160E" w16cid:durableId="6CEC4A67"/>
  <w16cid:commentId w16cid:paraId="3D902124" w16cid:durableId="21AAEF13"/>
  <w16cid:commentId w16cid:paraId="14772402" w16cid:durableId="79FBAC40"/>
  <w16cid:commentId w16cid:paraId="647CDECF" w16cid:durableId="41C312EC"/>
  <w16cid:commentId w16cid:paraId="3AA405D6" w16cid:durableId="172FA660"/>
  <w16cid:commentId w16cid:paraId="44E809C5" w16cid:durableId="6B7F68EA"/>
  <w16cid:commentId w16cid:paraId="013071CF" w16cid:durableId="02B100BB"/>
  <w16cid:commentId w16cid:paraId="6F3EB1EC" w16cid:durableId="1F086A8E"/>
  <w16cid:commentId w16cid:paraId="275BFC54" w16cid:durableId="08CED904"/>
  <w16cid:commentId w16cid:paraId="19278508" w16cid:durableId="31C606AB"/>
  <w16cid:commentId w16cid:paraId="77F0C0DC" w16cid:durableId="2DECC2ED"/>
  <w16cid:commentId w16cid:paraId="3A091B4D" w16cid:durableId="196B0E6C"/>
  <w16cid:commentId w16cid:paraId="6BE59C5A" w16cid:durableId="3C95052C"/>
  <w16cid:commentId w16cid:paraId="2CC1E4C9" w16cid:durableId="5E2C814F"/>
  <w16cid:commentId w16cid:paraId="1ECEE493" w16cid:durableId="2743E578"/>
  <w16cid:commentId w16cid:paraId="599633D6" w16cid:durableId="08585824"/>
  <w16cid:commentId w16cid:paraId="3D9DA1E9" w16cid:durableId="1D1D2861"/>
  <w16cid:commentId w16cid:paraId="7DB03828" w16cid:durableId="68A3C0AC"/>
  <w16cid:commentId w16cid:paraId="6D3F620E" w16cid:durableId="32527099"/>
  <w16cid:commentId w16cid:paraId="2EE11469" w16cid:durableId="1B39BDD5"/>
  <w16cid:commentId w16cid:paraId="5FEA9308" w16cid:durableId="1111097D"/>
  <w16cid:commentId w16cid:paraId="47C195C2" w16cid:durableId="104708CF"/>
  <w16cid:commentId w16cid:paraId="5C1AC314" w16cid:durableId="546CEAC9"/>
  <w16cid:commentId w16cid:paraId="27DC2E31" w16cid:durableId="6681E7FB"/>
  <w16cid:commentId w16cid:paraId="24EA1D8A" w16cid:durableId="1F33686E"/>
  <w16cid:commentId w16cid:paraId="490E1220" w16cid:durableId="28D88247"/>
  <w16cid:commentId w16cid:paraId="6241CEBA" w16cid:durableId="7AC7F05C"/>
  <w16cid:commentId w16cid:paraId="06B02EFC" w16cid:durableId="2AF622BE"/>
  <w16cid:commentId w16cid:paraId="008B5C86" w16cid:durableId="32E50AAD"/>
  <w16cid:commentId w16cid:paraId="6607061E" w16cid:durableId="0A77280F"/>
  <w16cid:commentId w16cid:paraId="390C39E4" w16cid:durableId="344C4D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203B08" w14:textId="77777777" w:rsidR="00665D6B" w:rsidRDefault="00665D6B" w:rsidP="00483125">
      <w:pPr>
        <w:spacing w:after="0"/>
      </w:pPr>
      <w:r>
        <w:separator/>
      </w:r>
    </w:p>
  </w:endnote>
  <w:endnote w:type="continuationSeparator" w:id="0">
    <w:p w14:paraId="64D2FAA4" w14:textId="77777777" w:rsidR="00665D6B" w:rsidRDefault="00665D6B" w:rsidP="00483125">
      <w:pPr>
        <w:spacing w:after="0"/>
      </w:pPr>
      <w:r>
        <w:continuationSeparator/>
      </w:r>
    </w:p>
  </w:endnote>
  <w:endnote w:type="continuationNotice" w:id="1">
    <w:p w14:paraId="7BD8F279" w14:textId="77777777" w:rsidR="00665D6B" w:rsidRDefault="00665D6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0000000000000000000"/>
    <w:charset w:val="80"/>
    <w:family w:val="roman"/>
    <w:notTrueType/>
    <w:pitch w:val="default"/>
  </w:font>
  <w:font w:name="Menl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76E9F9F" w14:paraId="0DC4DB02" w14:textId="77777777" w:rsidTr="076E9F9F">
      <w:trPr>
        <w:trHeight w:val="300"/>
      </w:trPr>
      <w:tc>
        <w:tcPr>
          <w:tcW w:w="3120" w:type="dxa"/>
        </w:tcPr>
        <w:p w14:paraId="35132C33" w14:textId="610E11B3" w:rsidR="076E9F9F" w:rsidRDefault="076E9F9F" w:rsidP="076E9F9F">
          <w:pPr>
            <w:pStyle w:val="Header"/>
            <w:ind w:left="-115"/>
          </w:pPr>
        </w:p>
      </w:tc>
      <w:tc>
        <w:tcPr>
          <w:tcW w:w="3120" w:type="dxa"/>
        </w:tcPr>
        <w:p w14:paraId="2645C219" w14:textId="4D425542" w:rsidR="076E9F9F" w:rsidRDefault="076E9F9F" w:rsidP="076E9F9F">
          <w:pPr>
            <w:pStyle w:val="Header"/>
            <w:jc w:val="center"/>
          </w:pPr>
        </w:p>
      </w:tc>
      <w:tc>
        <w:tcPr>
          <w:tcW w:w="3120" w:type="dxa"/>
        </w:tcPr>
        <w:p w14:paraId="0CFB8A80" w14:textId="76FFFDF1" w:rsidR="076E9F9F" w:rsidRDefault="076E9F9F" w:rsidP="076E9F9F">
          <w:pPr>
            <w:pStyle w:val="Header"/>
            <w:ind w:right="-115"/>
            <w:jc w:val="right"/>
          </w:pPr>
          <w:r>
            <w:fldChar w:fldCharType="begin"/>
          </w:r>
          <w:r>
            <w:instrText>PAGE</w:instrText>
          </w:r>
          <w:r>
            <w:fldChar w:fldCharType="separate"/>
          </w:r>
          <w:r w:rsidR="00FC73AD">
            <w:rPr>
              <w:noProof/>
            </w:rPr>
            <w:t>1</w:t>
          </w:r>
          <w:r>
            <w:fldChar w:fldCharType="end"/>
          </w:r>
        </w:p>
      </w:tc>
    </w:tr>
  </w:tbl>
  <w:p w14:paraId="21250294" w14:textId="331C1DD6" w:rsidR="00483125" w:rsidRDefault="004831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FB099D" w14:textId="77777777" w:rsidR="00665D6B" w:rsidRDefault="00665D6B" w:rsidP="00483125">
      <w:pPr>
        <w:spacing w:after="0"/>
      </w:pPr>
      <w:r>
        <w:separator/>
      </w:r>
    </w:p>
  </w:footnote>
  <w:footnote w:type="continuationSeparator" w:id="0">
    <w:p w14:paraId="124664C6" w14:textId="77777777" w:rsidR="00665D6B" w:rsidRDefault="00665D6B" w:rsidP="00483125">
      <w:pPr>
        <w:spacing w:after="0"/>
      </w:pPr>
      <w:r>
        <w:continuationSeparator/>
      </w:r>
    </w:p>
  </w:footnote>
  <w:footnote w:type="continuationNotice" w:id="1">
    <w:p w14:paraId="317F8546" w14:textId="77777777" w:rsidR="00665D6B" w:rsidRDefault="00665D6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76E9F9F" w14:paraId="1A5FF582" w14:textId="77777777" w:rsidTr="076E9F9F">
      <w:trPr>
        <w:trHeight w:val="300"/>
      </w:trPr>
      <w:tc>
        <w:tcPr>
          <w:tcW w:w="3120" w:type="dxa"/>
        </w:tcPr>
        <w:p w14:paraId="243B6794" w14:textId="1130825F" w:rsidR="076E9F9F" w:rsidRDefault="076E9F9F" w:rsidP="076E9F9F">
          <w:pPr>
            <w:pStyle w:val="Header"/>
            <w:ind w:left="-115"/>
          </w:pPr>
        </w:p>
      </w:tc>
      <w:tc>
        <w:tcPr>
          <w:tcW w:w="3120" w:type="dxa"/>
        </w:tcPr>
        <w:p w14:paraId="1D30A778" w14:textId="48F448CC" w:rsidR="076E9F9F" w:rsidRDefault="076E9F9F" w:rsidP="076E9F9F">
          <w:pPr>
            <w:pStyle w:val="Header"/>
            <w:jc w:val="center"/>
          </w:pPr>
        </w:p>
      </w:tc>
      <w:tc>
        <w:tcPr>
          <w:tcW w:w="3120" w:type="dxa"/>
        </w:tcPr>
        <w:p w14:paraId="331A316D" w14:textId="0BF53EEC" w:rsidR="076E9F9F" w:rsidRDefault="076E9F9F" w:rsidP="076E9F9F">
          <w:pPr>
            <w:pStyle w:val="Header"/>
            <w:ind w:right="-115"/>
            <w:jc w:val="right"/>
          </w:pPr>
        </w:p>
      </w:tc>
    </w:tr>
  </w:tbl>
  <w:p w14:paraId="0E8B9941" w14:textId="5A56D7E4" w:rsidR="00483125" w:rsidRDefault="00483125">
    <w:pPr>
      <w:pStyle w:val="Header"/>
    </w:pPr>
  </w:p>
</w:hdr>
</file>

<file path=word/intelligence2.xml><?xml version="1.0" encoding="utf-8"?>
<int2:intelligence xmlns:int2="http://schemas.microsoft.com/office/intelligence/2020/intelligence" xmlns:oel="http://schemas.microsoft.com/office/2019/extlst">
  <int2:observations>
    <int2:textHash int2:hashCode="CMv5km6jPEZ9Qe" int2:id="OrrjTflR">
      <int2:state int2:value="Rejected" int2:type="AugLoop_Text_Critique"/>
    </int2:textHash>
    <int2:bookmark int2:bookmarkName="_Int_2SBQe5V5" int2:invalidationBookmarkName="" int2:hashCode="hos1f2kxbR6bx6" int2:id="GbfwkpZF">
      <int2:state int2:value="Rejected" int2:type="AugLoop_Text_Critique"/>
    </int2:bookmark>
    <int2:bookmark int2:bookmarkName="_Int_GvXKQvbd" int2:invalidationBookmarkName="" int2:hashCode="NaNMIhjqyndq7o" int2:id="oT6Ustpp">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89867"/>
    <w:multiLevelType w:val="hybridMultilevel"/>
    <w:tmpl w:val="FFFFFFFF"/>
    <w:lvl w:ilvl="0" w:tplc="1B3648A4">
      <w:start w:val="1"/>
      <w:numFmt w:val="decimal"/>
      <w:lvlText w:val="%1."/>
      <w:lvlJc w:val="left"/>
      <w:pPr>
        <w:ind w:left="720" w:hanging="360"/>
      </w:pPr>
    </w:lvl>
    <w:lvl w:ilvl="1" w:tplc="258A8724">
      <w:start w:val="1"/>
      <w:numFmt w:val="lowerLetter"/>
      <w:lvlText w:val="%2."/>
      <w:lvlJc w:val="left"/>
      <w:pPr>
        <w:ind w:left="1440" w:hanging="360"/>
      </w:pPr>
    </w:lvl>
    <w:lvl w:ilvl="2" w:tplc="DC82FBE2">
      <w:start w:val="1"/>
      <w:numFmt w:val="lowerRoman"/>
      <w:lvlText w:val="%3."/>
      <w:lvlJc w:val="right"/>
      <w:pPr>
        <w:ind w:left="2160" w:hanging="180"/>
      </w:pPr>
    </w:lvl>
    <w:lvl w:ilvl="3" w:tplc="92EE51FE">
      <w:start w:val="1"/>
      <w:numFmt w:val="decimal"/>
      <w:lvlText w:val="%4."/>
      <w:lvlJc w:val="left"/>
      <w:pPr>
        <w:ind w:left="2880" w:hanging="360"/>
      </w:pPr>
    </w:lvl>
    <w:lvl w:ilvl="4" w:tplc="1398F736">
      <w:start w:val="1"/>
      <w:numFmt w:val="lowerLetter"/>
      <w:lvlText w:val="%5."/>
      <w:lvlJc w:val="left"/>
      <w:pPr>
        <w:ind w:left="3600" w:hanging="360"/>
      </w:pPr>
    </w:lvl>
    <w:lvl w:ilvl="5" w:tplc="8B7A5A9A">
      <w:start w:val="1"/>
      <w:numFmt w:val="lowerRoman"/>
      <w:lvlText w:val="%6."/>
      <w:lvlJc w:val="right"/>
      <w:pPr>
        <w:ind w:left="4320" w:hanging="180"/>
      </w:pPr>
    </w:lvl>
    <w:lvl w:ilvl="6" w:tplc="54EEBE1A">
      <w:start w:val="1"/>
      <w:numFmt w:val="decimal"/>
      <w:lvlText w:val="%7."/>
      <w:lvlJc w:val="left"/>
      <w:pPr>
        <w:ind w:left="5040" w:hanging="360"/>
      </w:pPr>
    </w:lvl>
    <w:lvl w:ilvl="7" w:tplc="7400C3A2">
      <w:start w:val="1"/>
      <w:numFmt w:val="lowerLetter"/>
      <w:lvlText w:val="%8."/>
      <w:lvlJc w:val="left"/>
      <w:pPr>
        <w:ind w:left="5760" w:hanging="360"/>
      </w:pPr>
    </w:lvl>
    <w:lvl w:ilvl="8" w:tplc="9D8A4A44">
      <w:start w:val="1"/>
      <w:numFmt w:val="lowerRoman"/>
      <w:lvlText w:val="%9."/>
      <w:lvlJc w:val="right"/>
      <w:pPr>
        <w:ind w:left="6480" w:hanging="180"/>
      </w:pPr>
    </w:lvl>
  </w:abstractNum>
  <w:abstractNum w:abstractNumId="1" w15:restartNumberingAfterBreak="0">
    <w:nsid w:val="0902C972"/>
    <w:multiLevelType w:val="hybridMultilevel"/>
    <w:tmpl w:val="FFFFFFFF"/>
    <w:lvl w:ilvl="0" w:tplc="6AC20F04">
      <w:start w:val="1"/>
      <w:numFmt w:val="decimal"/>
      <w:lvlText w:val="%1."/>
      <w:lvlJc w:val="left"/>
      <w:pPr>
        <w:ind w:left="720" w:hanging="360"/>
      </w:pPr>
    </w:lvl>
    <w:lvl w:ilvl="1" w:tplc="8FF8AB98">
      <w:start w:val="1"/>
      <w:numFmt w:val="lowerLetter"/>
      <w:lvlText w:val="%2."/>
      <w:lvlJc w:val="left"/>
      <w:pPr>
        <w:ind w:left="1440" w:hanging="360"/>
      </w:pPr>
    </w:lvl>
    <w:lvl w:ilvl="2" w:tplc="84C63F98">
      <w:start w:val="1"/>
      <w:numFmt w:val="lowerRoman"/>
      <w:lvlText w:val="%3."/>
      <w:lvlJc w:val="right"/>
      <w:pPr>
        <w:ind w:left="2160" w:hanging="180"/>
      </w:pPr>
    </w:lvl>
    <w:lvl w:ilvl="3" w:tplc="3150316E">
      <w:start w:val="1"/>
      <w:numFmt w:val="decimal"/>
      <w:lvlText w:val="%4."/>
      <w:lvlJc w:val="left"/>
      <w:pPr>
        <w:ind w:left="2880" w:hanging="360"/>
      </w:pPr>
    </w:lvl>
    <w:lvl w:ilvl="4" w:tplc="912CE108">
      <w:start w:val="1"/>
      <w:numFmt w:val="lowerLetter"/>
      <w:lvlText w:val="%5."/>
      <w:lvlJc w:val="left"/>
      <w:pPr>
        <w:ind w:left="3600" w:hanging="360"/>
      </w:pPr>
    </w:lvl>
    <w:lvl w:ilvl="5" w:tplc="8C9A62CE">
      <w:start w:val="1"/>
      <w:numFmt w:val="lowerRoman"/>
      <w:lvlText w:val="%6."/>
      <w:lvlJc w:val="right"/>
      <w:pPr>
        <w:ind w:left="4320" w:hanging="180"/>
      </w:pPr>
    </w:lvl>
    <w:lvl w:ilvl="6" w:tplc="036A3AE2">
      <w:start w:val="1"/>
      <w:numFmt w:val="decimal"/>
      <w:lvlText w:val="%7."/>
      <w:lvlJc w:val="left"/>
      <w:pPr>
        <w:ind w:left="5040" w:hanging="360"/>
      </w:pPr>
    </w:lvl>
    <w:lvl w:ilvl="7" w:tplc="3CFAB1A2">
      <w:start w:val="1"/>
      <w:numFmt w:val="lowerLetter"/>
      <w:lvlText w:val="%8."/>
      <w:lvlJc w:val="left"/>
      <w:pPr>
        <w:ind w:left="5760" w:hanging="360"/>
      </w:pPr>
    </w:lvl>
    <w:lvl w:ilvl="8" w:tplc="18A258D8">
      <w:start w:val="1"/>
      <w:numFmt w:val="lowerRoman"/>
      <w:lvlText w:val="%9."/>
      <w:lvlJc w:val="right"/>
      <w:pPr>
        <w:ind w:left="6480" w:hanging="180"/>
      </w:pPr>
    </w:lvl>
  </w:abstractNum>
  <w:abstractNum w:abstractNumId="2" w15:restartNumberingAfterBreak="0">
    <w:nsid w:val="0A7757BE"/>
    <w:multiLevelType w:val="hybridMultilevel"/>
    <w:tmpl w:val="FFFFFFFF"/>
    <w:lvl w:ilvl="0" w:tplc="1F30CF2C">
      <w:start w:val="1"/>
      <w:numFmt w:val="bullet"/>
      <w:lvlText w:val=""/>
      <w:lvlJc w:val="left"/>
      <w:pPr>
        <w:ind w:left="720" w:hanging="360"/>
      </w:pPr>
      <w:rPr>
        <w:rFonts w:ascii="Symbol" w:hAnsi="Symbol" w:hint="default"/>
      </w:rPr>
    </w:lvl>
    <w:lvl w:ilvl="1" w:tplc="7CBEF5BC">
      <w:start w:val="1"/>
      <w:numFmt w:val="bullet"/>
      <w:lvlText w:val="o"/>
      <w:lvlJc w:val="left"/>
      <w:pPr>
        <w:ind w:left="1440" w:hanging="360"/>
      </w:pPr>
      <w:rPr>
        <w:rFonts w:ascii="Courier New" w:hAnsi="Courier New" w:hint="default"/>
      </w:rPr>
    </w:lvl>
    <w:lvl w:ilvl="2" w:tplc="D5BC3662">
      <w:start w:val="1"/>
      <w:numFmt w:val="bullet"/>
      <w:lvlText w:val=""/>
      <w:lvlJc w:val="left"/>
      <w:pPr>
        <w:ind w:left="2160" w:hanging="360"/>
      </w:pPr>
      <w:rPr>
        <w:rFonts w:ascii="Wingdings" w:hAnsi="Wingdings" w:hint="default"/>
      </w:rPr>
    </w:lvl>
    <w:lvl w:ilvl="3" w:tplc="D6F03B32">
      <w:start w:val="1"/>
      <w:numFmt w:val="bullet"/>
      <w:lvlText w:val=""/>
      <w:lvlJc w:val="left"/>
      <w:pPr>
        <w:ind w:left="2880" w:hanging="360"/>
      </w:pPr>
      <w:rPr>
        <w:rFonts w:ascii="Symbol" w:hAnsi="Symbol" w:hint="default"/>
      </w:rPr>
    </w:lvl>
    <w:lvl w:ilvl="4" w:tplc="74AC67B4">
      <w:start w:val="1"/>
      <w:numFmt w:val="bullet"/>
      <w:lvlText w:val="o"/>
      <w:lvlJc w:val="left"/>
      <w:pPr>
        <w:ind w:left="3600" w:hanging="360"/>
      </w:pPr>
      <w:rPr>
        <w:rFonts w:ascii="Courier New" w:hAnsi="Courier New" w:hint="default"/>
      </w:rPr>
    </w:lvl>
    <w:lvl w:ilvl="5" w:tplc="CBBA1952">
      <w:start w:val="1"/>
      <w:numFmt w:val="bullet"/>
      <w:lvlText w:val=""/>
      <w:lvlJc w:val="left"/>
      <w:pPr>
        <w:ind w:left="4320" w:hanging="360"/>
      </w:pPr>
      <w:rPr>
        <w:rFonts w:ascii="Wingdings" w:hAnsi="Wingdings" w:hint="default"/>
      </w:rPr>
    </w:lvl>
    <w:lvl w:ilvl="6" w:tplc="E8F80A0E">
      <w:start w:val="1"/>
      <w:numFmt w:val="bullet"/>
      <w:lvlText w:val=""/>
      <w:lvlJc w:val="left"/>
      <w:pPr>
        <w:ind w:left="5040" w:hanging="360"/>
      </w:pPr>
      <w:rPr>
        <w:rFonts w:ascii="Symbol" w:hAnsi="Symbol" w:hint="default"/>
      </w:rPr>
    </w:lvl>
    <w:lvl w:ilvl="7" w:tplc="045A72BE">
      <w:start w:val="1"/>
      <w:numFmt w:val="bullet"/>
      <w:lvlText w:val="o"/>
      <w:lvlJc w:val="left"/>
      <w:pPr>
        <w:ind w:left="5760" w:hanging="360"/>
      </w:pPr>
      <w:rPr>
        <w:rFonts w:ascii="Courier New" w:hAnsi="Courier New" w:hint="default"/>
      </w:rPr>
    </w:lvl>
    <w:lvl w:ilvl="8" w:tplc="42644BD0">
      <w:start w:val="1"/>
      <w:numFmt w:val="bullet"/>
      <w:lvlText w:val=""/>
      <w:lvlJc w:val="left"/>
      <w:pPr>
        <w:ind w:left="6480" w:hanging="360"/>
      </w:pPr>
      <w:rPr>
        <w:rFonts w:ascii="Wingdings" w:hAnsi="Wingdings" w:hint="default"/>
      </w:rPr>
    </w:lvl>
  </w:abstractNum>
  <w:abstractNum w:abstractNumId="3" w15:restartNumberingAfterBreak="0">
    <w:nsid w:val="0C4B2A9D"/>
    <w:multiLevelType w:val="hybridMultilevel"/>
    <w:tmpl w:val="FFFFFFFF"/>
    <w:lvl w:ilvl="0" w:tplc="35A0C762">
      <w:start w:val="1"/>
      <w:numFmt w:val="bullet"/>
      <w:lvlText w:val=""/>
      <w:lvlJc w:val="left"/>
      <w:pPr>
        <w:ind w:left="720" w:hanging="360"/>
      </w:pPr>
      <w:rPr>
        <w:rFonts w:ascii="Symbol" w:hAnsi="Symbol" w:hint="default"/>
      </w:rPr>
    </w:lvl>
    <w:lvl w:ilvl="1" w:tplc="B8AC33EA">
      <w:start w:val="1"/>
      <w:numFmt w:val="bullet"/>
      <w:lvlText w:val="o"/>
      <w:lvlJc w:val="left"/>
      <w:pPr>
        <w:ind w:left="1440" w:hanging="360"/>
      </w:pPr>
      <w:rPr>
        <w:rFonts w:ascii="Courier New" w:hAnsi="Courier New" w:hint="default"/>
      </w:rPr>
    </w:lvl>
    <w:lvl w:ilvl="2" w:tplc="10EC782A">
      <w:start w:val="1"/>
      <w:numFmt w:val="bullet"/>
      <w:lvlText w:val=""/>
      <w:lvlJc w:val="left"/>
      <w:pPr>
        <w:ind w:left="2160" w:hanging="360"/>
      </w:pPr>
      <w:rPr>
        <w:rFonts w:ascii="Wingdings" w:hAnsi="Wingdings" w:hint="default"/>
      </w:rPr>
    </w:lvl>
    <w:lvl w:ilvl="3" w:tplc="58285F4A">
      <w:start w:val="1"/>
      <w:numFmt w:val="bullet"/>
      <w:lvlText w:val=""/>
      <w:lvlJc w:val="left"/>
      <w:pPr>
        <w:ind w:left="2880" w:hanging="360"/>
      </w:pPr>
      <w:rPr>
        <w:rFonts w:ascii="Symbol" w:hAnsi="Symbol" w:hint="default"/>
      </w:rPr>
    </w:lvl>
    <w:lvl w:ilvl="4" w:tplc="20606EBC">
      <w:start w:val="1"/>
      <w:numFmt w:val="bullet"/>
      <w:lvlText w:val="o"/>
      <w:lvlJc w:val="left"/>
      <w:pPr>
        <w:ind w:left="3600" w:hanging="360"/>
      </w:pPr>
      <w:rPr>
        <w:rFonts w:ascii="Courier New" w:hAnsi="Courier New" w:hint="default"/>
      </w:rPr>
    </w:lvl>
    <w:lvl w:ilvl="5" w:tplc="94C0F41E">
      <w:start w:val="1"/>
      <w:numFmt w:val="bullet"/>
      <w:lvlText w:val=""/>
      <w:lvlJc w:val="left"/>
      <w:pPr>
        <w:ind w:left="4320" w:hanging="360"/>
      </w:pPr>
      <w:rPr>
        <w:rFonts w:ascii="Wingdings" w:hAnsi="Wingdings" w:hint="default"/>
      </w:rPr>
    </w:lvl>
    <w:lvl w:ilvl="6" w:tplc="DF1CD988">
      <w:start w:val="1"/>
      <w:numFmt w:val="bullet"/>
      <w:lvlText w:val=""/>
      <w:lvlJc w:val="left"/>
      <w:pPr>
        <w:ind w:left="5040" w:hanging="360"/>
      </w:pPr>
      <w:rPr>
        <w:rFonts w:ascii="Symbol" w:hAnsi="Symbol" w:hint="default"/>
      </w:rPr>
    </w:lvl>
    <w:lvl w:ilvl="7" w:tplc="BEBCCB78">
      <w:start w:val="1"/>
      <w:numFmt w:val="bullet"/>
      <w:lvlText w:val="o"/>
      <w:lvlJc w:val="left"/>
      <w:pPr>
        <w:ind w:left="5760" w:hanging="360"/>
      </w:pPr>
      <w:rPr>
        <w:rFonts w:ascii="Courier New" w:hAnsi="Courier New" w:hint="default"/>
      </w:rPr>
    </w:lvl>
    <w:lvl w:ilvl="8" w:tplc="532E6C10">
      <w:start w:val="1"/>
      <w:numFmt w:val="bullet"/>
      <w:lvlText w:val=""/>
      <w:lvlJc w:val="left"/>
      <w:pPr>
        <w:ind w:left="6480" w:hanging="360"/>
      </w:pPr>
      <w:rPr>
        <w:rFonts w:ascii="Wingdings" w:hAnsi="Wingdings" w:hint="default"/>
      </w:rPr>
    </w:lvl>
  </w:abstractNum>
  <w:abstractNum w:abstractNumId="4" w15:restartNumberingAfterBreak="0">
    <w:nsid w:val="0DF5B427"/>
    <w:multiLevelType w:val="hybridMultilevel"/>
    <w:tmpl w:val="FFFFFFFF"/>
    <w:lvl w:ilvl="0" w:tplc="08529DBA">
      <w:start w:val="1"/>
      <w:numFmt w:val="decimal"/>
      <w:lvlText w:val="%1."/>
      <w:lvlJc w:val="left"/>
      <w:pPr>
        <w:ind w:left="720" w:hanging="360"/>
      </w:pPr>
    </w:lvl>
    <w:lvl w:ilvl="1" w:tplc="78F0EB88">
      <w:start w:val="1"/>
      <w:numFmt w:val="lowerLetter"/>
      <w:lvlText w:val="%2."/>
      <w:lvlJc w:val="left"/>
      <w:pPr>
        <w:ind w:left="1440" w:hanging="360"/>
      </w:pPr>
    </w:lvl>
    <w:lvl w:ilvl="2" w:tplc="41828262">
      <w:start w:val="1"/>
      <w:numFmt w:val="lowerRoman"/>
      <w:lvlText w:val="%3."/>
      <w:lvlJc w:val="right"/>
      <w:pPr>
        <w:ind w:left="2160" w:hanging="180"/>
      </w:pPr>
    </w:lvl>
    <w:lvl w:ilvl="3" w:tplc="6D5E1022">
      <w:start w:val="1"/>
      <w:numFmt w:val="decimal"/>
      <w:lvlText w:val="%4."/>
      <w:lvlJc w:val="left"/>
      <w:pPr>
        <w:ind w:left="2880" w:hanging="360"/>
      </w:pPr>
    </w:lvl>
    <w:lvl w:ilvl="4" w:tplc="2A3E17BA">
      <w:start w:val="1"/>
      <w:numFmt w:val="lowerLetter"/>
      <w:lvlText w:val="%5."/>
      <w:lvlJc w:val="left"/>
      <w:pPr>
        <w:ind w:left="3600" w:hanging="360"/>
      </w:pPr>
    </w:lvl>
    <w:lvl w:ilvl="5" w:tplc="9A983494">
      <w:start w:val="1"/>
      <w:numFmt w:val="lowerRoman"/>
      <w:lvlText w:val="%6."/>
      <w:lvlJc w:val="right"/>
      <w:pPr>
        <w:ind w:left="4320" w:hanging="180"/>
      </w:pPr>
    </w:lvl>
    <w:lvl w:ilvl="6" w:tplc="6D60841A">
      <w:start w:val="1"/>
      <w:numFmt w:val="decimal"/>
      <w:lvlText w:val="%7."/>
      <w:lvlJc w:val="left"/>
      <w:pPr>
        <w:ind w:left="5040" w:hanging="360"/>
      </w:pPr>
    </w:lvl>
    <w:lvl w:ilvl="7" w:tplc="66C2A262">
      <w:start w:val="1"/>
      <w:numFmt w:val="lowerLetter"/>
      <w:lvlText w:val="%8."/>
      <w:lvlJc w:val="left"/>
      <w:pPr>
        <w:ind w:left="5760" w:hanging="360"/>
      </w:pPr>
    </w:lvl>
    <w:lvl w:ilvl="8" w:tplc="1F5A3932">
      <w:start w:val="1"/>
      <w:numFmt w:val="lowerRoman"/>
      <w:lvlText w:val="%9."/>
      <w:lvlJc w:val="right"/>
      <w:pPr>
        <w:ind w:left="6480" w:hanging="180"/>
      </w:pPr>
    </w:lvl>
  </w:abstractNum>
  <w:abstractNum w:abstractNumId="5" w15:restartNumberingAfterBreak="0">
    <w:nsid w:val="16921F9A"/>
    <w:multiLevelType w:val="hybridMultilevel"/>
    <w:tmpl w:val="2612C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1DF1AD"/>
    <w:multiLevelType w:val="hybridMultilevel"/>
    <w:tmpl w:val="FFFFFFFF"/>
    <w:lvl w:ilvl="0" w:tplc="DC647DBA">
      <w:start w:val="1"/>
      <w:numFmt w:val="bullet"/>
      <w:lvlText w:val=""/>
      <w:lvlJc w:val="left"/>
      <w:pPr>
        <w:ind w:left="720" w:hanging="360"/>
      </w:pPr>
      <w:rPr>
        <w:rFonts w:ascii="Symbol" w:hAnsi="Symbol" w:hint="default"/>
      </w:rPr>
    </w:lvl>
    <w:lvl w:ilvl="1" w:tplc="EAEAD7F2">
      <w:start w:val="1"/>
      <w:numFmt w:val="bullet"/>
      <w:lvlText w:val="o"/>
      <w:lvlJc w:val="left"/>
      <w:pPr>
        <w:ind w:left="1440" w:hanging="360"/>
      </w:pPr>
      <w:rPr>
        <w:rFonts w:ascii="Courier New" w:hAnsi="Courier New" w:hint="default"/>
      </w:rPr>
    </w:lvl>
    <w:lvl w:ilvl="2" w:tplc="F3B86EBC">
      <w:start w:val="1"/>
      <w:numFmt w:val="bullet"/>
      <w:lvlText w:val=""/>
      <w:lvlJc w:val="left"/>
      <w:pPr>
        <w:ind w:left="2160" w:hanging="360"/>
      </w:pPr>
      <w:rPr>
        <w:rFonts w:ascii="Wingdings" w:hAnsi="Wingdings" w:hint="default"/>
      </w:rPr>
    </w:lvl>
    <w:lvl w:ilvl="3" w:tplc="A278543E">
      <w:start w:val="1"/>
      <w:numFmt w:val="bullet"/>
      <w:lvlText w:val=""/>
      <w:lvlJc w:val="left"/>
      <w:pPr>
        <w:ind w:left="2880" w:hanging="360"/>
      </w:pPr>
      <w:rPr>
        <w:rFonts w:ascii="Symbol" w:hAnsi="Symbol" w:hint="default"/>
      </w:rPr>
    </w:lvl>
    <w:lvl w:ilvl="4" w:tplc="4378E72C">
      <w:start w:val="1"/>
      <w:numFmt w:val="bullet"/>
      <w:lvlText w:val="o"/>
      <w:lvlJc w:val="left"/>
      <w:pPr>
        <w:ind w:left="3600" w:hanging="360"/>
      </w:pPr>
      <w:rPr>
        <w:rFonts w:ascii="Courier New" w:hAnsi="Courier New" w:hint="default"/>
      </w:rPr>
    </w:lvl>
    <w:lvl w:ilvl="5" w:tplc="1F36A24A">
      <w:start w:val="1"/>
      <w:numFmt w:val="bullet"/>
      <w:lvlText w:val=""/>
      <w:lvlJc w:val="left"/>
      <w:pPr>
        <w:ind w:left="4320" w:hanging="360"/>
      </w:pPr>
      <w:rPr>
        <w:rFonts w:ascii="Wingdings" w:hAnsi="Wingdings" w:hint="default"/>
      </w:rPr>
    </w:lvl>
    <w:lvl w:ilvl="6" w:tplc="9A984F1C">
      <w:start w:val="1"/>
      <w:numFmt w:val="bullet"/>
      <w:lvlText w:val=""/>
      <w:lvlJc w:val="left"/>
      <w:pPr>
        <w:ind w:left="5040" w:hanging="360"/>
      </w:pPr>
      <w:rPr>
        <w:rFonts w:ascii="Symbol" w:hAnsi="Symbol" w:hint="default"/>
      </w:rPr>
    </w:lvl>
    <w:lvl w:ilvl="7" w:tplc="58FACED2">
      <w:start w:val="1"/>
      <w:numFmt w:val="bullet"/>
      <w:lvlText w:val="o"/>
      <w:lvlJc w:val="left"/>
      <w:pPr>
        <w:ind w:left="5760" w:hanging="360"/>
      </w:pPr>
      <w:rPr>
        <w:rFonts w:ascii="Courier New" w:hAnsi="Courier New" w:hint="default"/>
      </w:rPr>
    </w:lvl>
    <w:lvl w:ilvl="8" w:tplc="DB668C2A">
      <w:start w:val="1"/>
      <w:numFmt w:val="bullet"/>
      <w:lvlText w:val=""/>
      <w:lvlJc w:val="left"/>
      <w:pPr>
        <w:ind w:left="6480" w:hanging="360"/>
      </w:pPr>
      <w:rPr>
        <w:rFonts w:ascii="Wingdings" w:hAnsi="Wingdings" w:hint="default"/>
      </w:rPr>
    </w:lvl>
  </w:abstractNum>
  <w:abstractNum w:abstractNumId="7" w15:restartNumberingAfterBreak="0">
    <w:nsid w:val="197F93CF"/>
    <w:multiLevelType w:val="hybridMultilevel"/>
    <w:tmpl w:val="FFFFFFFF"/>
    <w:lvl w:ilvl="0" w:tplc="BB6A8206">
      <w:start w:val="1"/>
      <w:numFmt w:val="decimal"/>
      <w:lvlText w:val="%1."/>
      <w:lvlJc w:val="left"/>
      <w:pPr>
        <w:ind w:left="720" w:hanging="360"/>
      </w:pPr>
    </w:lvl>
    <w:lvl w:ilvl="1" w:tplc="8A5ED38C">
      <w:start w:val="1"/>
      <w:numFmt w:val="lowerLetter"/>
      <w:lvlText w:val="%2."/>
      <w:lvlJc w:val="left"/>
      <w:pPr>
        <w:ind w:left="1440" w:hanging="360"/>
      </w:pPr>
    </w:lvl>
    <w:lvl w:ilvl="2" w:tplc="FFFFFFFF">
      <w:start w:val="1"/>
      <w:numFmt w:val="bullet"/>
      <w:lvlText w:val=""/>
      <w:lvlJc w:val="left"/>
      <w:pPr>
        <w:ind w:left="2160" w:hanging="180"/>
      </w:pPr>
      <w:rPr>
        <w:rFonts w:ascii="Symbol" w:hAnsi="Symbol" w:hint="default"/>
      </w:rPr>
    </w:lvl>
    <w:lvl w:ilvl="3" w:tplc="F56A86BE">
      <w:start w:val="1"/>
      <w:numFmt w:val="decimal"/>
      <w:lvlText w:val="%4."/>
      <w:lvlJc w:val="left"/>
      <w:pPr>
        <w:ind w:left="2880" w:hanging="360"/>
      </w:pPr>
    </w:lvl>
    <w:lvl w:ilvl="4" w:tplc="9790D4F8">
      <w:start w:val="1"/>
      <w:numFmt w:val="lowerLetter"/>
      <w:lvlText w:val="%5."/>
      <w:lvlJc w:val="left"/>
      <w:pPr>
        <w:ind w:left="3600" w:hanging="360"/>
      </w:pPr>
    </w:lvl>
    <w:lvl w:ilvl="5" w:tplc="CB9CA4A2">
      <w:start w:val="1"/>
      <w:numFmt w:val="lowerRoman"/>
      <w:lvlText w:val="%6."/>
      <w:lvlJc w:val="right"/>
      <w:pPr>
        <w:ind w:left="4320" w:hanging="180"/>
      </w:pPr>
    </w:lvl>
    <w:lvl w:ilvl="6" w:tplc="514E80F6">
      <w:start w:val="1"/>
      <w:numFmt w:val="decimal"/>
      <w:lvlText w:val="%7."/>
      <w:lvlJc w:val="left"/>
      <w:pPr>
        <w:ind w:left="5040" w:hanging="360"/>
      </w:pPr>
    </w:lvl>
    <w:lvl w:ilvl="7" w:tplc="F85ECB4C">
      <w:start w:val="1"/>
      <w:numFmt w:val="lowerLetter"/>
      <w:lvlText w:val="%8."/>
      <w:lvlJc w:val="left"/>
      <w:pPr>
        <w:ind w:left="5760" w:hanging="360"/>
      </w:pPr>
    </w:lvl>
    <w:lvl w:ilvl="8" w:tplc="D0C817AE">
      <w:start w:val="1"/>
      <w:numFmt w:val="lowerRoman"/>
      <w:lvlText w:val="%9."/>
      <w:lvlJc w:val="right"/>
      <w:pPr>
        <w:ind w:left="6480" w:hanging="180"/>
      </w:pPr>
    </w:lvl>
  </w:abstractNum>
  <w:abstractNum w:abstractNumId="8" w15:restartNumberingAfterBreak="0">
    <w:nsid w:val="1C3211BC"/>
    <w:multiLevelType w:val="hybridMultilevel"/>
    <w:tmpl w:val="FFFFFFFF"/>
    <w:lvl w:ilvl="0" w:tplc="AFEA44FA">
      <w:start w:val="1"/>
      <w:numFmt w:val="bullet"/>
      <w:lvlText w:val=""/>
      <w:lvlJc w:val="left"/>
      <w:pPr>
        <w:ind w:left="720" w:hanging="360"/>
      </w:pPr>
      <w:rPr>
        <w:rFonts w:ascii="Symbol" w:hAnsi="Symbol" w:hint="default"/>
      </w:rPr>
    </w:lvl>
    <w:lvl w:ilvl="1" w:tplc="8206C7AE">
      <w:start w:val="1"/>
      <w:numFmt w:val="bullet"/>
      <w:lvlText w:val="o"/>
      <w:lvlJc w:val="left"/>
      <w:pPr>
        <w:ind w:left="1440" w:hanging="360"/>
      </w:pPr>
      <w:rPr>
        <w:rFonts w:ascii="Courier New" w:hAnsi="Courier New" w:hint="default"/>
      </w:rPr>
    </w:lvl>
    <w:lvl w:ilvl="2" w:tplc="EC200F76">
      <w:start w:val="1"/>
      <w:numFmt w:val="bullet"/>
      <w:lvlText w:val=""/>
      <w:lvlJc w:val="left"/>
      <w:pPr>
        <w:ind w:left="2160" w:hanging="360"/>
      </w:pPr>
      <w:rPr>
        <w:rFonts w:ascii="Wingdings" w:hAnsi="Wingdings" w:hint="default"/>
      </w:rPr>
    </w:lvl>
    <w:lvl w:ilvl="3" w:tplc="7B6450EA">
      <w:start w:val="1"/>
      <w:numFmt w:val="bullet"/>
      <w:lvlText w:val=""/>
      <w:lvlJc w:val="left"/>
      <w:pPr>
        <w:ind w:left="2880" w:hanging="360"/>
      </w:pPr>
      <w:rPr>
        <w:rFonts w:ascii="Symbol" w:hAnsi="Symbol" w:hint="default"/>
      </w:rPr>
    </w:lvl>
    <w:lvl w:ilvl="4" w:tplc="9F62019A">
      <w:start w:val="1"/>
      <w:numFmt w:val="bullet"/>
      <w:lvlText w:val="o"/>
      <w:lvlJc w:val="left"/>
      <w:pPr>
        <w:ind w:left="3600" w:hanging="360"/>
      </w:pPr>
      <w:rPr>
        <w:rFonts w:ascii="Courier New" w:hAnsi="Courier New" w:hint="default"/>
      </w:rPr>
    </w:lvl>
    <w:lvl w:ilvl="5" w:tplc="DB3C1FF6">
      <w:start w:val="1"/>
      <w:numFmt w:val="bullet"/>
      <w:lvlText w:val=""/>
      <w:lvlJc w:val="left"/>
      <w:pPr>
        <w:ind w:left="4320" w:hanging="360"/>
      </w:pPr>
      <w:rPr>
        <w:rFonts w:ascii="Wingdings" w:hAnsi="Wingdings" w:hint="default"/>
      </w:rPr>
    </w:lvl>
    <w:lvl w:ilvl="6" w:tplc="9942E6A2">
      <w:start w:val="1"/>
      <w:numFmt w:val="bullet"/>
      <w:lvlText w:val=""/>
      <w:lvlJc w:val="left"/>
      <w:pPr>
        <w:ind w:left="5040" w:hanging="360"/>
      </w:pPr>
      <w:rPr>
        <w:rFonts w:ascii="Symbol" w:hAnsi="Symbol" w:hint="default"/>
      </w:rPr>
    </w:lvl>
    <w:lvl w:ilvl="7" w:tplc="70EA3B80">
      <w:start w:val="1"/>
      <w:numFmt w:val="bullet"/>
      <w:lvlText w:val="o"/>
      <w:lvlJc w:val="left"/>
      <w:pPr>
        <w:ind w:left="5760" w:hanging="360"/>
      </w:pPr>
      <w:rPr>
        <w:rFonts w:ascii="Courier New" w:hAnsi="Courier New" w:hint="default"/>
      </w:rPr>
    </w:lvl>
    <w:lvl w:ilvl="8" w:tplc="EF32F10E">
      <w:start w:val="1"/>
      <w:numFmt w:val="bullet"/>
      <w:lvlText w:val=""/>
      <w:lvlJc w:val="left"/>
      <w:pPr>
        <w:ind w:left="6480" w:hanging="360"/>
      </w:pPr>
      <w:rPr>
        <w:rFonts w:ascii="Wingdings" w:hAnsi="Wingdings" w:hint="default"/>
      </w:rPr>
    </w:lvl>
  </w:abstractNum>
  <w:abstractNum w:abstractNumId="9" w15:restartNumberingAfterBreak="0">
    <w:nsid w:val="1CDE0092"/>
    <w:multiLevelType w:val="hybridMultilevel"/>
    <w:tmpl w:val="FFFFFFFF"/>
    <w:lvl w:ilvl="0" w:tplc="EE5CC842">
      <w:start w:val="1"/>
      <w:numFmt w:val="decimal"/>
      <w:lvlText w:val="(%1)"/>
      <w:lvlJc w:val="left"/>
      <w:pPr>
        <w:ind w:left="720" w:hanging="360"/>
      </w:pPr>
    </w:lvl>
    <w:lvl w:ilvl="1" w:tplc="0D2C9AEE">
      <w:start w:val="1"/>
      <w:numFmt w:val="lowerLetter"/>
      <w:lvlText w:val="%2."/>
      <w:lvlJc w:val="left"/>
      <w:pPr>
        <w:ind w:left="1440" w:hanging="360"/>
      </w:pPr>
    </w:lvl>
    <w:lvl w:ilvl="2" w:tplc="3DECD36E">
      <w:start w:val="1"/>
      <w:numFmt w:val="lowerRoman"/>
      <w:lvlText w:val="%3."/>
      <w:lvlJc w:val="right"/>
      <w:pPr>
        <w:ind w:left="2160" w:hanging="180"/>
      </w:pPr>
    </w:lvl>
    <w:lvl w:ilvl="3" w:tplc="DD8A7484">
      <w:start w:val="1"/>
      <w:numFmt w:val="decimal"/>
      <w:lvlText w:val="%4."/>
      <w:lvlJc w:val="left"/>
      <w:pPr>
        <w:ind w:left="2880" w:hanging="360"/>
      </w:pPr>
    </w:lvl>
    <w:lvl w:ilvl="4" w:tplc="864C9496">
      <w:start w:val="1"/>
      <w:numFmt w:val="lowerLetter"/>
      <w:lvlText w:val="%5."/>
      <w:lvlJc w:val="left"/>
      <w:pPr>
        <w:ind w:left="3600" w:hanging="360"/>
      </w:pPr>
    </w:lvl>
    <w:lvl w:ilvl="5" w:tplc="CBDC3844">
      <w:start w:val="1"/>
      <w:numFmt w:val="lowerRoman"/>
      <w:lvlText w:val="%6."/>
      <w:lvlJc w:val="right"/>
      <w:pPr>
        <w:ind w:left="4320" w:hanging="180"/>
      </w:pPr>
    </w:lvl>
    <w:lvl w:ilvl="6" w:tplc="FC5E2830">
      <w:start w:val="1"/>
      <w:numFmt w:val="decimal"/>
      <w:lvlText w:val="%7."/>
      <w:lvlJc w:val="left"/>
      <w:pPr>
        <w:ind w:left="5040" w:hanging="360"/>
      </w:pPr>
    </w:lvl>
    <w:lvl w:ilvl="7" w:tplc="3A100846">
      <w:start w:val="1"/>
      <w:numFmt w:val="lowerLetter"/>
      <w:lvlText w:val="%8."/>
      <w:lvlJc w:val="left"/>
      <w:pPr>
        <w:ind w:left="5760" w:hanging="360"/>
      </w:pPr>
    </w:lvl>
    <w:lvl w:ilvl="8" w:tplc="D9BA5BF8">
      <w:start w:val="1"/>
      <w:numFmt w:val="lowerRoman"/>
      <w:lvlText w:val="%9."/>
      <w:lvlJc w:val="right"/>
      <w:pPr>
        <w:ind w:left="6480" w:hanging="180"/>
      </w:pPr>
    </w:lvl>
  </w:abstractNum>
  <w:abstractNum w:abstractNumId="10" w15:restartNumberingAfterBreak="0">
    <w:nsid w:val="275E2A6B"/>
    <w:multiLevelType w:val="hybridMultilevel"/>
    <w:tmpl w:val="FFFFFFFF"/>
    <w:lvl w:ilvl="0" w:tplc="9E7EBF9C">
      <w:start w:val="1"/>
      <w:numFmt w:val="bullet"/>
      <w:lvlText w:val=""/>
      <w:lvlJc w:val="left"/>
      <w:pPr>
        <w:ind w:left="720" w:hanging="360"/>
      </w:pPr>
      <w:rPr>
        <w:rFonts w:ascii="Symbol" w:hAnsi="Symbol" w:hint="default"/>
      </w:rPr>
    </w:lvl>
    <w:lvl w:ilvl="1" w:tplc="3B7695FC">
      <w:start w:val="1"/>
      <w:numFmt w:val="bullet"/>
      <w:lvlText w:val="o"/>
      <w:lvlJc w:val="left"/>
      <w:pPr>
        <w:ind w:left="1440" w:hanging="360"/>
      </w:pPr>
      <w:rPr>
        <w:rFonts w:ascii="Courier New" w:hAnsi="Courier New" w:hint="default"/>
      </w:rPr>
    </w:lvl>
    <w:lvl w:ilvl="2" w:tplc="5AA4A306">
      <w:start w:val="1"/>
      <w:numFmt w:val="bullet"/>
      <w:lvlText w:val=""/>
      <w:lvlJc w:val="left"/>
      <w:pPr>
        <w:ind w:left="2160" w:hanging="360"/>
      </w:pPr>
      <w:rPr>
        <w:rFonts w:ascii="Wingdings" w:hAnsi="Wingdings" w:hint="default"/>
      </w:rPr>
    </w:lvl>
    <w:lvl w:ilvl="3" w:tplc="8AE86906">
      <w:start w:val="1"/>
      <w:numFmt w:val="bullet"/>
      <w:lvlText w:val=""/>
      <w:lvlJc w:val="left"/>
      <w:pPr>
        <w:ind w:left="2880" w:hanging="360"/>
      </w:pPr>
      <w:rPr>
        <w:rFonts w:ascii="Symbol" w:hAnsi="Symbol" w:hint="default"/>
      </w:rPr>
    </w:lvl>
    <w:lvl w:ilvl="4" w:tplc="9B9404C2">
      <w:start w:val="1"/>
      <w:numFmt w:val="bullet"/>
      <w:lvlText w:val="o"/>
      <w:lvlJc w:val="left"/>
      <w:pPr>
        <w:ind w:left="3600" w:hanging="360"/>
      </w:pPr>
      <w:rPr>
        <w:rFonts w:ascii="Courier New" w:hAnsi="Courier New" w:hint="default"/>
      </w:rPr>
    </w:lvl>
    <w:lvl w:ilvl="5" w:tplc="FD264614">
      <w:start w:val="1"/>
      <w:numFmt w:val="bullet"/>
      <w:lvlText w:val=""/>
      <w:lvlJc w:val="left"/>
      <w:pPr>
        <w:ind w:left="4320" w:hanging="360"/>
      </w:pPr>
      <w:rPr>
        <w:rFonts w:ascii="Wingdings" w:hAnsi="Wingdings" w:hint="default"/>
      </w:rPr>
    </w:lvl>
    <w:lvl w:ilvl="6" w:tplc="C9C64F70">
      <w:start w:val="1"/>
      <w:numFmt w:val="bullet"/>
      <w:lvlText w:val=""/>
      <w:lvlJc w:val="left"/>
      <w:pPr>
        <w:ind w:left="5040" w:hanging="360"/>
      </w:pPr>
      <w:rPr>
        <w:rFonts w:ascii="Symbol" w:hAnsi="Symbol" w:hint="default"/>
      </w:rPr>
    </w:lvl>
    <w:lvl w:ilvl="7" w:tplc="D9C4D4B6">
      <w:start w:val="1"/>
      <w:numFmt w:val="bullet"/>
      <w:lvlText w:val="o"/>
      <w:lvlJc w:val="left"/>
      <w:pPr>
        <w:ind w:left="5760" w:hanging="360"/>
      </w:pPr>
      <w:rPr>
        <w:rFonts w:ascii="Courier New" w:hAnsi="Courier New" w:hint="default"/>
      </w:rPr>
    </w:lvl>
    <w:lvl w:ilvl="8" w:tplc="E40884E0">
      <w:start w:val="1"/>
      <w:numFmt w:val="bullet"/>
      <w:lvlText w:val=""/>
      <w:lvlJc w:val="left"/>
      <w:pPr>
        <w:ind w:left="6480" w:hanging="360"/>
      </w:pPr>
      <w:rPr>
        <w:rFonts w:ascii="Wingdings" w:hAnsi="Wingdings" w:hint="default"/>
      </w:rPr>
    </w:lvl>
  </w:abstractNum>
  <w:abstractNum w:abstractNumId="11" w15:restartNumberingAfterBreak="0">
    <w:nsid w:val="28AF02DA"/>
    <w:multiLevelType w:val="hybridMultilevel"/>
    <w:tmpl w:val="FFFFFFFF"/>
    <w:lvl w:ilvl="0" w:tplc="E8A468EA">
      <w:start w:val="1"/>
      <w:numFmt w:val="decimal"/>
      <w:lvlText w:val="%1."/>
      <w:lvlJc w:val="left"/>
      <w:pPr>
        <w:ind w:left="720" w:hanging="360"/>
      </w:pPr>
    </w:lvl>
    <w:lvl w:ilvl="1" w:tplc="492230F4">
      <w:start w:val="1"/>
      <w:numFmt w:val="lowerLetter"/>
      <w:lvlText w:val="%2."/>
      <w:lvlJc w:val="left"/>
      <w:pPr>
        <w:ind w:left="1440" w:hanging="360"/>
      </w:pPr>
    </w:lvl>
    <w:lvl w:ilvl="2" w:tplc="86B2EEE8">
      <w:start w:val="1"/>
      <w:numFmt w:val="lowerRoman"/>
      <w:lvlText w:val="%3."/>
      <w:lvlJc w:val="right"/>
      <w:pPr>
        <w:ind w:left="2160" w:hanging="180"/>
      </w:pPr>
    </w:lvl>
    <w:lvl w:ilvl="3" w:tplc="02D4FDFC">
      <w:start w:val="1"/>
      <w:numFmt w:val="decimal"/>
      <w:lvlText w:val="%4."/>
      <w:lvlJc w:val="left"/>
      <w:pPr>
        <w:ind w:left="2880" w:hanging="360"/>
      </w:pPr>
    </w:lvl>
    <w:lvl w:ilvl="4" w:tplc="3E12A42E">
      <w:start w:val="1"/>
      <w:numFmt w:val="lowerLetter"/>
      <w:lvlText w:val="%5."/>
      <w:lvlJc w:val="left"/>
      <w:pPr>
        <w:ind w:left="3600" w:hanging="360"/>
      </w:pPr>
    </w:lvl>
    <w:lvl w:ilvl="5" w:tplc="FA16D47A">
      <w:start w:val="1"/>
      <w:numFmt w:val="lowerRoman"/>
      <w:lvlText w:val="%6."/>
      <w:lvlJc w:val="right"/>
      <w:pPr>
        <w:ind w:left="4320" w:hanging="180"/>
      </w:pPr>
    </w:lvl>
    <w:lvl w:ilvl="6" w:tplc="ECA8A0F4">
      <w:start w:val="1"/>
      <w:numFmt w:val="decimal"/>
      <w:lvlText w:val="%7."/>
      <w:lvlJc w:val="left"/>
      <w:pPr>
        <w:ind w:left="5040" w:hanging="360"/>
      </w:pPr>
    </w:lvl>
    <w:lvl w:ilvl="7" w:tplc="2892F6CE">
      <w:start w:val="1"/>
      <w:numFmt w:val="lowerLetter"/>
      <w:lvlText w:val="%8."/>
      <w:lvlJc w:val="left"/>
      <w:pPr>
        <w:ind w:left="5760" w:hanging="360"/>
      </w:pPr>
    </w:lvl>
    <w:lvl w:ilvl="8" w:tplc="DEA87628">
      <w:start w:val="1"/>
      <w:numFmt w:val="lowerRoman"/>
      <w:lvlText w:val="%9."/>
      <w:lvlJc w:val="right"/>
      <w:pPr>
        <w:ind w:left="6480" w:hanging="180"/>
      </w:pPr>
    </w:lvl>
  </w:abstractNum>
  <w:abstractNum w:abstractNumId="12" w15:restartNumberingAfterBreak="0">
    <w:nsid w:val="3328008D"/>
    <w:multiLevelType w:val="hybridMultilevel"/>
    <w:tmpl w:val="FFFFFFFF"/>
    <w:lvl w:ilvl="0" w:tplc="F2B6BF98">
      <w:start w:val="1"/>
      <w:numFmt w:val="bullet"/>
      <w:lvlText w:val=""/>
      <w:lvlJc w:val="left"/>
      <w:pPr>
        <w:ind w:left="720" w:hanging="360"/>
      </w:pPr>
      <w:rPr>
        <w:rFonts w:ascii="Symbol" w:hAnsi="Symbol" w:hint="default"/>
      </w:rPr>
    </w:lvl>
    <w:lvl w:ilvl="1" w:tplc="AA421A7C">
      <w:start w:val="1"/>
      <w:numFmt w:val="bullet"/>
      <w:lvlText w:val="o"/>
      <w:lvlJc w:val="left"/>
      <w:pPr>
        <w:ind w:left="1440" w:hanging="360"/>
      </w:pPr>
      <w:rPr>
        <w:rFonts w:ascii="Courier New" w:hAnsi="Courier New" w:hint="default"/>
      </w:rPr>
    </w:lvl>
    <w:lvl w:ilvl="2" w:tplc="47D638F4">
      <w:start w:val="1"/>
      <w:numFmt w:val="bullet"/>
      <w:lvlText w:val=""/>
      <w:lvlJc w:val="left"/>
      <w:pPr>
        <w:ind w:left="2160" w:hanging="360"/>
      </w:pPr>
      <w:rPr>
        <w:rFonts w:ascii="Wingdings" w:hAnsi="Wingdings" w:hint="default"/>
      </w:rPr>
    </w:lvl>
    <w:lvl w:ilvl="3" w:tplc="72A83BFC">
      <w:start w:val="1"/>
      <w:numFmt w:val="bullet"/>
      <w:lvlText w:val=""/>
      <w:lvlJc w:val="left"/>
      <w:pPr>
        <w:ind w:left="2880" w:hanging="360"/>
      </w:pPr>
      <w:rPr>
        <w:rFonts w:ascii="Symbol" w:hAnsi="Symbol" w:hint="default"/>
      </w:rPr>
    </w:lvl>
    <w:lvl w:ilvl="4" w:tplc="8B70A892">
      <w:start w:val="1"/>
      <w:numFmt w:val="bullet"/>
      <w:lvlText w:val="o"/>
      <w:lvlJc w:val="left"/>
      <w:pPr>
        <w:ind w:left="3600" w:hanging="360"/>
      </w:pPr>
      <w:rPr>
        <w:rFonts w:ascii="Courier New" w:hAnsi="Courier New" w:hint="default"/>
      </w:rPr>
    </w:lvl>
    <w:lvl w:ilvl="5" w:tplc="5BFEBA86">
      <w:start w:val="1"/>
      <w:numFmt w:val="bullet"/>
      <w:lvlText w:val=""/>
      <w:lvlJc w:val="left"/>
      <w:pPr>
        <w:ind w:left="4320" w:hanging="360"/>
      </w:pPr>
      <w:rPr>
        <w:rFonts w:ascii="Wingdings" w:hAnsi="Wingdings" w:hint="default"/>
      </w:rPr>
    </w:lvl>
    <w:lvl w:ilvl="6" w:tplc="414664EC">
      <w:start w:val="1"/>
      <w:numFmt w:val="bullet"/>
      <w:lvlText w:val=""/>
      <w:lvlJc w:val="left"/>
      <w:pPr>
        <w:ind w:left="5040" w:hanging="360"/>
      </w:pPr>
      <w:rPr>
        <w:rFonts w:ascii="Symbol" w:hAnsi="Symbol" w:hint="default"/>
      </w:rPr>
    </w:lvl>
    <w:lvl w:ilvl="7" w:tplc="42147156">
      <w:start w:val="1"/>
      <w:numFmt w:val="bullet"/>
      <w:lvlText w:val="o"/>
      <w:lvlJc w:val="left"/>
      <w:pPr>
        <w:ind w:left="5760" w:hanging="360"/>
      </w:pPr>
      <w:rPr>
        <w:rFonts w:ascii="Courier New" w:hAnsi="Courier New" w:hint="default"/>
      </w:rPr>
    </w:lvl>
    <w:lvl w:ilvl="8" w:tplc="9246F77A">
      <w:start w:val="1"/>
      <w:numFmt w:val="bullet"/>
      <w:lvlText w:val=""/>
      <w:lvlJc w:val="left"/>
      <w:pPr>
        <w:ind w:left="6480" w:hanging="360"/>
      </w:pPr>
      <w:rPr>
        <w:rFonts w:ascii="Wingdings" w:hAnsi="Wingdings" w:hint="default"/>
      </w:rPr>
    </w:lvl>
  </w:abstractNum>
  <w:abstractNum w:abstractNumId="13" w15:restartNumberingAfterBreak="0">
    <w:nsid w:val="392BFFB9"/>
    <w:multiLevelType w:val="hybridMultilevel"/>
    <w:tmpl w:val="FFFFFFFF"/>
    <w:lvl w:ilvl="0" w:tplc="488224FA">
      <w:start w:val="1"/>
      <w:numFmt w:val="bullet"/>
      <w:lvlText w:val=""/>
      <w:lvlJc w:val="left"/>
      <w:pPr>
        <w:ind w:left="720" w:hanging="360"/>
      </w:pPr>
      <w:rPr>
        <w:rFonts w:ascii="Symbol" w:hAnsi="Symbol" w:hint="default"/>
      </w:rPr>
    </w:lvl>
    <w:lvl w:ilvl="1" w:tplc="10B2E324">
      <w:start w:val="1"/>
      <w:numFmt w:val="bullet"/>
      <w:lvlText w:val="o"/>
      <w:lvlJc w:val="left"/>
      <w:pPr>
        <w:ind w:left="1440" w:hanging="360"/>
      </w:pPr>
      <w:rPr>
        <w:rFonts w:ascii="Courier New" w:hAnsi="Courier New" w:hint="default"/>
      </w:rPr>
    </w:lvl>
    <w:lvl w:ilvl="2" w:tplc="695C5770">
      <w:start w:val="1"/>
      <w:numFmt w:val="bullet"/>
      <w:lvlText w:val=""/>
      <w:lvlJc w:val="left"/>
      <w:pPr>
        <w:ind w:left="2160" w:hanging="360"/>
      </w:pPr>
      <w:rPr>
        <w:rFonts w:ascii="Wingdings" w:hAnsi="Wingdings" w:hint="default"/>
      </w:rPr>
    </w:lvl>
    <w:lvl w:ilvl="3" w:tplc="C6BE0018">
      <w:start w:val="1"/>
      <w:numFmt w:val="bullet"/>
      <w:lvlText w:val=""/>
      <w:lvlJc w:val="left"/>
      <w:pPr>
        <w:ind w:left="2880" w:hanging="360"/>
      </w:pPr>
      <w:rPr>
        <w:rFonts w:ascii="Symbol" w:hAnsi="Symbol" w:hint="default"/>
      </w:rPr>
    </w:lvl>
    <w:lvl w:ilvl="4" w:tplc="FF7CD66E">
      <w:start w:val="1"/>
      <w:numFmt w:val="bullet"/>
      <w:lvlText w:val="o"/>
      <w:lvlJc w:val="left"/>
      <w:pPr>
        <w:ind w:left="3600" w:hanging="360"/>
      </w:pPr>
      <w:rPr>
        <w:rFonts w:ascii="Courier New" w:hAnsi="Courier New" w:hint="default"/>
      </w:rPr>
    </w:lvl>
    <w:lvl w:ilvl="5" w:tplc="DCC62522">
      <w:start w:val="1"/>
      <w:numFmt w:val="bullet"/>
      <w:lvlText w:val=""/>
      <w:lvlJc w:val="left"/>
      <w:pPr>
        <w:ind w:left="4320" w:hanging="360"/>
      </w:pPr>
      <w:rPr>
        <w:rFonts w:ascii="Wingdings" w:hAnsi="Wingdings" w:hint="default"/>
      </w:rPr>
    </w:lvl>
    <w:lvl w:ilvl="6" w:tplc="F3883094">
      <w:start w:val="1"/>
      <w:numFmt w:val="bullet"/>
      <w:lvlText w:val=""/>
      <w:lvlJc w:val="left"/>
      <w:pPr>
        <w:ind w:left="5040" w:hanging="360"/>
      </w:pPr>
      <w:rPr>
        <w:rFonts w:ascii="Symbol" w:hAnsi="Symbol" w:hint="default"/>
      </w:rPr>
    </w:lvl>
    <w:lvl w:ilvl="7" w:tplc="FCAA87C0">
      <w:start w:val="1"/>
      <w:numFmt w:val="bullet"/>
      <w:lvlText w:val="o"/>
      <w:lvlJc w:val="left"/>
      <w:pPr>
        <w:ind w:left="5760" w:hanging="360"/>
      </w:pPr>
      <w:rPr>
        <w:rFonts w:ascii="Courier New" w:hAnsi="Courier New" w:hint="default"/>
      </w:rPr>
    </w:lvl>
    <w:lvl w:ilvl="8" w:tplc="41024EC0">
      <w:start w:val="1"/>
      <w:numFmt w:val="bullet"/>
      <w:lvlText w:val=""/>
      <w:lvlJc w:val="left"/>
      <w:pPr>
        <w:ind w:left="6480" w:hanging="360"/>
      </w:pPr>
      <w:rPr>
        <w:rFonts w:ascii="Wingdings" w:hAnsi="Wingdings" w:hint="default"/>
      </w:rPr>
    </w:lvl>
  </w:abstractNum>
  <w:abstractNum w:abstractNumId="14" w15:restartNumberingAfterBreak="0">
    <w:nsid w:val="399EB416"/>
    <w:multiLevelType w:val="hybridMultilevel"/>
    <w:tmpl w:val="FFFFFFFF"/>
    <w:lvl w:ilvl="0" w:tplc="C234C11A">
      <w:start w:val="1"/>
      <w:numFmt w:val="bullet"/>
      <w:lvlText w:val=""/>
      <w:lvlJc w:val="left"/>
      <w:pPr>
        <w:ind w:left="720" w:hanging="360"/>
      </w:pPr>
      <w:rPr>
        <w:rFonts w:ascii="Symbol" w:hAnsi="Symbol" w:hint="default"/>
      </w:rPr>
    </w:lvl>
    <w:lvl w:ilvl="1" w:tplc="BBEA9238">
      <w:start w:val="1"/>
      <w:numFmt w:val="bullet"/>
      <w:lvlText w:val="o"/>
      <w:lvlJc w:val="left"/>
      <w:pPr>
        <w:ind w:left="1440" w:hanging="360"/>
      </w:pPr>
      <w:rPr>
        <w:rFonts w:ascii="Courier New" w:hAnsi="Courier New" w:hint="default"/>
      </w:rPr>
    </w:lvl>
    <w:lvl w:ilvl="2" w:tplc="D892F534">
      <w:start w:val="1"/>
      <w:numFmt w:val="bullet"/>
      <w:lvlText w:val=""/>
      <w:lvlJc w:val="left"/>
      <w:pPr>
        <w:ind w:left="2160" w:hanging="360"/>
      </w:pPr>
      <w:rPr>
        <w:rFonts w:ascii="Wingdings" w:hAnsi="Wingdings" w:hint="default"/>
      </w:rPr>
    </w:lvl>
    <w:lvl w:ilvl="3" w:tplc="4CE0956C">
      <w:start w:val="1"/>
      <w:numFmt w:val="bullet"/>
      <w:lvlText w:val=""/>
      <w:lvlJc w:val="left"/>
      <w:pPr>
        <w:ind w:left="2880" w:hanging="360"/>
      </w:pPr>
      <w:rPr>
        <w:rFonts w:ascii="Symbol" w:hAnsi="Symbol" w:hint="default"/>
      </w:rPr>
    </w:lvl>
    <w:lvl w:ilvl="4" w:tplc="C594606E">
      <w:start w:val="1"/>
      <w:numFmt w:val="bullet"/>
      <w:lvlText w:val="o"/>
      <w:lvlJc w:val="left"/>
      <w:pPr>
        <w:ind w:left="3600" w:hanging="360"/>
      </w:pPr>
      <w:rPr>
        <w:rFonts w:ascii="Courier New" w:hAnsi="Courier New" w:hint="default"/>
      </w:rPr>
    </w:lvl>
    <w:lvl w:ilvl="5" w:tplc="AFAE117A">
      <w:start w:val="1"/>
      <w:numFmt w:val="bullet"/>
      <w:lvlText w:val=""/>
      <w:lvlJc w:val="left"/>
      <w:pPr>
        <w:ind w:left="4320" w:hanging="360"/>
      </w:pPr>
      <w:rPr>
        <w:rFonts w:ascii="Wingdings" w:hAnsi="Wingdings" w:hint="default"/>
      </w:rPr>
    </w:lvl>
    <w:lvl w:ilvl="6" w:tplc="FB7A19E2">
      <w:start w:val="1"/>
      <w:numFmt w:val="bullet"/>
      <w:lvlText w:val=""/>
      <w:lvlJc w:val="left"/>
      <w:pPr>
        <w:ind w:left="5040" w:hanging="360"/>
      </w:pPr>
      <w:rPr>
        <w:rFonts w:ascii="Symbol" w:hAnsi="Symbol" w:hint="default"/>
      </w:rPr>
    </w:lvl>
    <w:lvl w:ilvl="7" w:tplc="51660FE6">
      <w:start w:val="1"/>
      <w:numFmt w:val="bullet"/>
      <w:lvlText w:val="o"/>
      <w:lvlJc w:val="left"/>
      <w:pPr>
        <w:ind w:left="5760" w:hanging="360"/>
      </w:pPr>
      <w:rPr>
        <w:rFonts w:ascii="Courier New" w:hAnsi="Courier New" w:hint="default"/>
      </w:rPr>
    </w:lvl>
    <w:lvl w:ilvl="8" w:tplc="5F0484EA">
      <w:start w:val="1"/>
      <w:numFmt w:val="bullet"/>
      <w:lvlText w:val=""/>
      <w:lvlJc w:val="left"/>
      <w:pPr>
        <w:ind w:left="6480" w:hanging="360"/>
      </w:pPr>
      <w:rPr>
        <w:rFonts w:ascii="Wingdings" w:hAnsi="Wingdings" w:hint="default"/>
      </w:rPr>
    </w:lvl>
  </w:abstractNum>
  <w:abstractNum w:abstractNumId="15" w15:restartNumberingAfterBreak="0">
    <w:nsid w:val="3BE80487"/>
    <w:multiLevelType w:val="hybridMultilevel"/>
    <w:tmpl w:val="FFFFFFFF"/>
    <w:lvl w:ilvl="0" w:tplc="9F6440FC">
      <w:start w:val="1"/>
      <w:numFmt w:val="decimal"/>
      <w:lvlText w:val="%1."/>
      <w:lvlJc w:val="left"/>
      <w:pPr>
        <w:ind w:left="720" w:hanging="360"/>
      </w:pPr>
    </w:lvl>
    <w:lvl w:ilvl="1" w:tplc="8FFC1860">
      <w:start w:val="1"/>
      <w:numFmt w:val="lowerLetter"/>
      <w:lvlText w:val="%2."/>
      <w:lvlJc w:val="left"/>
      <w:pPr>
        <w:ind w:left="1440" w:hanging="360"/>
      </w:pPr>
    </w:lvl>
    <w:lvl w:ilvl="2" w:tplc="6674CB5C">
      <w:start w:val="1"/>
      <w:numFmt w:val="lowerRoman"/>
      <w:lvlText w:val="%3."/>
      <w:lvlJc w:val="right"/>
      <w:pPr>
        <w:ind w:left="2160" w:hanging="180"/>
      </w:pPr>
    </w:lvl>
    <w:lvl w:ilvl="3" w:tplc="294A58E8">
      <w:start w:val="1"/>
      <w:numFmt w:val="decimal"/>
      <w:lvlText w:val="%4."/>
      <w:lvlJc w:val="left"/>
      <w:pPr>
        <w:ind w:left="2880" w:hanging="360"/>
      </w:pPr>
    </w:lvl>
    <w:lvl w:ilvl="4" w:tplc="11DC6DE6">
      <w:start w:val="1"/>
      <w:numFmt w:val="lowerLetter"/>
      <w:lvlText w:val="%5."/>
      <w:lvlJc w:val="left"/>
      <w:pPr>
        <w:ind w:left="3600" w:hanging="360"/>
      </w:pPr>
    </w:lvl>
    <w:lvl w:ilvl="5" w:tplc="9586ABC2">
      <w:start w:val="1"/>
      <w:numFmt w:val="lowerRoman"/>
      <w:lvlText w:val="%6."/>
      <w:lvlJc w:val="right"/>
      <w:pPr>
        <w:ind w:left="4320" w:hanging="180"/>
      </w:pPr>
    </w:lvl>
    <w:lvl w:ilvl="6" w:tplc="AAC6D7DA">
      <w:start w:val="1"/>
      <w:numFmt w:val="decimal"/>
      <w:lvlText w:val="%7."/>
      <w:lvlJc w:val="left"/>
      <w:pPr>
        <w:ind w:left="5040" w:hanging="360"/>
      </w:pPr>
    </w:lvl>
    <w:lvl w:ilvl="7" w:tplc="7228E652">
      <w:start w:val="1"/>
      <w:numFmt w:val="lowerLetter"/>
      <w:lvlText w:val="%8."/>
      <w:lvlJc w:val="left"/>
      <w:pPr>
        <w:ind w:left="5760" w:hanging="360"/>
      </w:pPr>
    </w:lvl>
    <w:lvl w:ilvl="8" w:tplc="94F031E0">
      <w:start w:val="1"/>
      <w:numFmt w:val="lowerRoman"/>
      <w:lvlText w:val="%9."/>
      <w:lvlJc w:val="right"/>
      <w:pPr>
        <w:ind w:left="6480" w:hanging="180"/>
      </w:pPr>
    </w:lvl>
  </w:abstractNum>
  <w:abstractNum w:abstractNumId="16" w15:restartNumberingAfterBreak="0">
    <w:nsid w:val="3CD003EF"/>
    <w:multiLevelType w:val="hybridMultilevel"/>
    <w:tmpl w:val="FFFFFFFF"/>
    <w:lvl w:ilvl="0" w:tplc="8A80B6E8">
      <w:start w:val="1"/>
      <w:numFmt w:val="decimal"/>
      <w:lvlText w:val="%1."/>
      <w:lvlJc w:val="left"/>
      <w:pPr>
        <w:ind w:left="720" w:hanging="360"/>
      </w:pPr>
    </w:lvl>
    <w:lvl w:ilvl="1" w:tplc="7876D312">
      <w:start w:val="1"/>
      <w:numFmt w:val="lowerLetter"/>
      <w:lvlText w:val="%2."/>
      <w:lvlJc w:val="left"/>
      <w:pPr>
        <w:ind w:left="1440" w:hanging="360"/>
      </w:pPr>
    </w:lvl>
    <w:lvl w:ilvl="2" w:tplc="03866682">
      <w:start w:val="1"/>
      <w:numFmt w:val="lowerRoman"/>
      <w:lvlText w:val="%3."/>
      <w:lvlJc w:val="right"/>
      <w:pPr>
        <w:ind w:left="2160" w:hanging="180"/>
      </w:pPr>
    </w:lvl>
    <w:lvl w:ilvl="3" w:tplc="F47CCA6C">
      <w:start w:val="1"/>
      <w:numFmt w:val="decimal"/>
      <w:lvlText w:val="%4."/>
      <w:lvlJc w:val="left"/>
      <w:pPr>
        <w:ind w:left="2880" w:hanging="360"/>
      </w:pPr>
    </w:lvl>
    <w:lvl w:ilvl="4" w:tplc="42423440">
      <w:start w:val="1"/>
      <w:numFmt w:val="lowerLetter"/>
      <w:lvlText w:val="%5."/>
      <w:lvlJc w:val="left"/>
      <w:pPr>
        <w:ind w:left="3600" w:hanging="360"/>
      </w:pPr>
    </w:lvl>
    <w:lvl w:ilvl="5" w:tplc="DDC0987E">
      <w:start w:val="1"/>
      <w:numFmt w:val="lowerRoman"/>
      <w:lvlText w:val="%6."/>
      <w:lvlJc w:val="right"/>
      <w:pPr>
        <w:ind w:left="4320" w:hanging="180"/>
      </w:pPr>
    </w:lvl>
    <w:lvl w:ilvl="6" w:tplc="A816D69E">
      <w:start w:val="1"/>
      <w:numFmt w:val="decimal"/>
      <w:lvlText w:val="%7."/>
      <w:lvlJc w:val="left"/>
      <w:pPr>
        <w:ind w:left="5040" w:hanging="360"/>
      </w:pPr>
    </w:lvl>
    <w:lvl w:ilvl="7" w:tplc="22403808">
      <w:start w:val="1"/>
      <w:numFmt w:val="lowerLetter"/>
      <w:lvlText w:val="%8."/>
      <w:lvlJc w:val="left"/>
      <w:pPr>
        <w:ind w:left="5760" w:hanging="360"/>
      </w:pPr>
    </w:lvl>
    <w:lvl w:ilvl="8" w:tplc="EDE2BB60">
      <w:start w:val="1"/>
      <w:numFmt w:val="lowerRoman"/>
      <w:lvlText w:val="%9."/>
      <w:lvlJc w:val="right"/>
      <w:pPr>
        <w:ind w:left="6480" w:hanging="180"/>
      </w:pPr>
    </w:lvl>
  </w:abstractNum>
  <w:abstractNum w:abstractNumId="17" w15:restartNumberingAfterBreak="0">
    <w:nsid w:val="3D1FBB55"/>
    <w:multiLevelType w:val="hybridMultilevel"/>
    <w:tmpl w:val="FFFFFFFF"/>
    <w:lvl w:ilvl="0" w:tplc="FFFFFFFF">
      <w:start w:val="1"/>
      <w:numFmt w:val="bullet"/>
      <w:lvlText w:val=""/>
      <w:lvlJc w:val="left"/>
      <w:pPr>
        <w:ind w:left="720" w:hanging="360"/>
      </w:pPr>
      <w:rPr>
        <w:rFonts w:ascii="Symbol" w:hAnsi="Symbol" w:hint="default"/>
      </w:rPr>
    </w:lvl>
    <w:lvl w:ilvl="1" w:tplc="DF7C48AE">
      <w:start w:val="1"/>
      <w:numFmt w:val="lowerLetter"/>
      <w:lvlText w:val="%2."/>
      <w:lvlJc w:val="left"/>
      <w:pPr>
        <w:ind w:left="1440" w:hanging="360"/>
      </w:pPr>
    </w:lvl>
    <w:lvl w:ilvl="2" w:tplc="B58C43DC">
      <w:start w:val="1"/>
      <w:numFmt w:val="lowerRoman"/>
      <w:lvlText w:val="%3."/>
      <w:lvlJc w:val="right"/>
      <w:pPr>
        <w:ind w:left="2160" w:hanging="180"/>
      </w:pPr>
    </w:lvl>
    <w:lvl w:ilvl="3" w:tplc="CC2AEC42">
      <w:start w:val="1"/>
      <w:numFmt w:val="decimal"/>
      <w:lvlText w:val="%4."/>
      <w:lvlJc w:val="left"/>
      <w:pPr>
        <w:ind w:left="2880" w:hanging="360"/>
      </w:pPr>
    </w:lvl>
    <w:lvl w:ilvl="4" w:tplc="568A83C2">
      <w:start w:val="1"/>
      <w:numFmt w:val="lowerLetter"/>
      <w:lvlText w:val="%5."/>
      <w:lvlJc w:val="left"/>
      <w:pPr>
        <w:ind w:left="3600" w:hanging="360"/>
      </w:pPr>
    </w:lvl>
    <w:lvl w:ilvl="5" w:tplc="4950E8DA">
      <w:start w:val="1"/>
      <w:numFmt w:val="lowerRoman"/>
      <w:lvlText w:val="%6."/>
      <w:lvlJc w:val="right"/>
      <w:pPr>
        <w:ind w:left="4320" w:hanging="180"/>
      </w:pPr>
    </w:lvl>
    <w:lvl w:ilvl="6" w:tplc="9E0CCEC4">
      <w:start w:val="1"/>
      <w:numFmt w:val="decimal"/>
      <w:lvlText w:val="%7."/>
      <w:lvlJc w:val="left"/>
      <w:pPr>
        <w:ind w:left="5040" w:hanging="360"/>
      </w:pPr>
    </w:lvl>
    <w:lvl w:ilvl="7" w:tplc="D7A6B8F2">
      <w:start w:val="1"/>
      <w:numFmt w:val="lowerLetter"/>
      <w:lvlText w:val="%8."/>
      <w:lvlJc w:val="left"/>
      <w:pPr>
        <w:ind w:left="5760" w:hanging="360"/>
      </w:pPr>
    </w:lvl>
    <w:lvl w:ilvl="8" w:tplc="CBAAAED2">
      <w:start w:val="1"/>
      <w:numFmt w:val="lowerRoman"/>
      <w:lvlText w:val="%9."/>
      <w:lvlJc w:val="right"/>
      <w:pPr>
        <w:ind w:left="6480" w:hanging="180"/>
      </w:pPr>
    </w:lvl>
  </w:abstractNum>
  <w:abstractNum w:abstractNumId="18" w15:restartNumberingAfterBreak="0">
    <w:nsid w:val="463BC81A"/>
    <w:multiLevelType w:val="hybridMultilevel"/>
    <w:tmpl w:val="FFFFFFFF"/>
    <w:lvl w:ilvl="0" w:tplc="DBE21EF0">
      <w:start w:val="3"/>
      <w:numFmt w:val="decimal"/>
      <w:lvlText w:val="%1."/>
      <w:lvlJc w:val="left"/>
      <w:pPr>
        <w:ind w:left="720" w:hanging="360"/>
      </w:pPr>
    </w:lvl>
    <w:lvl w:ilvl="1" w:tplc="500AF088">
      <w:start w:val="1"/>
      <w:numFmt w:val="lowerLetter"/>
      <w:lvlText w:val="%2."/>
      <w:lvlJc w:val="left"/>
      <w:pPr>
        <w:ind w:left="1440" w:hanging="360"/>
      </w:pPr>
    </w:lvl>
    <w:lvl w:ilvl="2" w:tplc="52667808">
      <w:start w:val="1"/>
      <w:numFmt w:val="lowerRoman"/>
      <w:lvlText w:val="%3."/>
      <w:lvlJc w:val="right"/>
      <w:pPr>
        <w:ind w:left="2160" w:hanging="180"/>
      </w:pPr>
    </w:lvl>
    <w:lvl w:ilvl="3" w:tplc="52A024CC">
      <w:start w:val="1"/>
      <w:numFmt w:val="decimal"/>
      <w:lvlText w:val="%4."/>
      <w:lvlJc w:val="left"/>
      <w:pPr>
        <w:ind w:left="2880" w:hanging="360"/>
      </w:pPr>
    </w:lvl>
    <w:lvl w:ilvl="4" w:tplc="06F4044E">
      <w:start w:val="1"/>
      <w:numFmt w:val="lowerLetter"/>
      <w:lvlText w:val="%5."/>
      <w:lvlJc w:val="left"/>
      <w:pPr>
        <w:ind w:left="3600" w:hanging="360"/>
      </w:pPr>
    </w:lvl>
    <w:lvl w:ilvl="5" w:tplc="7E4A5602">
      <w:start w:val="1"/>
      <w:numFmt w:val="lowerRoman"/>
      <w:lvlText w:val="%6."/>
      <w:lvlJc w:val="right"/>
      <w:pPr>
        <w:ind w:left="4320" w:hanging="180"/>
      </w:pPr>
    </w:lvl>
    <w:lvl w:ilvl="6" w:tplc="DE8EA7A4">
      <w:start w:val="1"/>
      <w:numFmt w:val="decimal"/>
      <w:lvlText w:val="%7."/>
      <w:lvlJc w:val="left"/>
      <w:pPr>
        <w:ind w:left="5040" w:hanging="360"/>
      </w:pPr>
    </w:lvl>
    <w:lvl w:ilvl="7" w:tplc="E6620318">
      <w:start w:val="1"/>
      <w:numFmt w:val="lowerLetter"/>
      <w:lvlText w:val="%8."/>
      <w:lvlJc w:val="left"/>
      <w:pPr>
        <w:ind w:left="5760" w:hanging="360"/>
      </w:pPr>
    </w:lvl>
    <w:lvl w:ilvl="8" w:tplc="F918D48E">
      <w:start w:val="1"/>
      <w:numFmt w:val="lowerRoman"/>
      <w:lvlText w:val="%9."/>
      <w:lvlJc w:val="right"/>
      <w:pPr>
        <w:ind w:left="6480" w:hanging="180"/>
      </w:pPr>
    </w:lvl>
  </w:abstractNum>
  <w:abstractNum w:abstractNumId="19" w15:restartNumberingAfterBreak="0">
    <w:nsid w:val="4772CB4F"/>
    <w:multiLevelType w:val="hybridMultilevel"/>
    <w:tmpl w:val="FFFFFFFF"/>
    <w:lvl w:ilvl="0" w:tplc="27BEEBF6">
      <w:start w:val="1"/>
      <w:numFmt w:val="bullet"/>
      <w:lvlText w:val=""/>
      <w:lvlJc w:val="left"/>
      <w:pPr>
        <w:ind w:left="720" w:hanging="360"/>
      </w:pPr>
      <w:rPr>
        <w:rFonts w:ascii="Symbol" w:hAnsi="Symbol" w:hint="default"/>
      </w:rPr>
    </w:lvl>
    <w:lvl w:ilvl="1" w:tplc="0100BFEA">
      <w:start w:val="1"/>
      <w:numFmt w:val="bullet"/>
      <w:lvlText w:val="o"/>
      <w:lvlJc w:val="left"/>
      <w:pPr>
        <w:ind w:left="1440" w:hanging="360"/>
      </w:pPr>
      <w:rPr>
        <w:rFonts w:ascii="Courier New" w:hAnsi="Courier New" w:hint="default"/>
      </w:rPr>
    </w:lvl>
    <w:lvl w:ilvl="2" w:tplc="0D92E866">
      <w:start w:val="1"/>
      <w:numFmt w:val="bullet"/>
      <w:lvlText w:val=""/>
      <w:lvlJc w:val="left"/>
      <w:pPr>
        <w:ind w:left="2160" w:hanging="360"/>
      </w:pPr>
      <w:rPr>
        <w:rFonts w:ascii="Wingdings" w:hAnsi="Wingdings" w:hint="default"/>
      </w:rPr>
    </w:lvl>
    <w:lvl w:ilvl="3" w:tplc="2DFEE8F0">
      <w:start w:val="1"/>
      <w:numFmt w:val="bullet"/>
      <w:lvlText w:val=""/>
      <w:lvlJc w:val="left"/>
      <w:pPr>
        <w:ind w:left="2880" w:hanging="360"/>
      </w:pPr>
      <w:rPr>
        <w:rFonts w:ascii="Symbol" w:hAnsi="Symbol" w:hint="default"/>
      </w:rPr>
    </w:lvl>
    <w:lvl w:ilvl="4" w:tplc="F650F02A">
      <w:start w:val="1"/>
      <w:numFmt w:val="bullet"/>
      <w:lvlText w:val="o"/>
      <w:lvlJc w:val="left"/>
      <w:pPr>
        <w:ind w:left="3600" w:hanging="360"/>
      </w:pPr>
      <w:rPr>
        <w:rFonts w:ascii="Courier New" w:hAnsi="Courier New" w:hint="default"/>
      </w:rPr>
    </w:lvl>
    <w:lvl w:ilvl="5" w:tplc="3A949656">
      <w:start w:val="1"/>
      <w:numFmt w:val="bullet"/>
      <w:lvlText w:val=""/>
      <w:lvlJc w:val="left"/>
      <w:pPr>
        <w:ind w:left="4320" w:hanging="360"/>
      </w:pPr>
      <w:rPr>
        <w:rFonts w:ascii="Wingdings" w:hAnsi="Wingdings" w:hint="default"/>
      </w:rPr>
    </w:lvl>
    <w:lvl w:ilvl="6" w:tplc="E420543A">
      <w:start w:val="1"/>
      <w:numFmt w:val="bullet"/>
      <w:lvlText w:val=""/>
      <w:lvlJc w:val="left"/>
      <w:pPr>
        <w:ind w:left="5040" w:hanging="360"/>
      </w:pPr>
      <w:rPr>
        <w:rFonts w:ascii="Symbol" w:hAnsi="Symbol" w:hint="default"/>
      </w:rPr>
    </w:lvl>
    <w:lvl w:ilvl="7" w:tplc="CFACB89A">
      <w:start w:val="1"/>
      <w:numFmt w:val="bullet"/>
      <w:lvlText w:val="o"/>
      <w:lvlJc w:val="left"/>
      <w:pPr>
        <w:ind w:left="5760" w:hanging="360"/>
      </w:pPr>
      <w:rPr>
        <w:rFonts w:ascii="Courier New" w:hAnsi="Courier New" w:hint="default"/>
      </w:rPr>
    </w:lvl>
    <w:lvl w:ilvl="8" w:tplc="9B02328E">
      <w:start w:val="1"/>
      <w:numFmt w:val="bullet"/>
      <w:lvlText w:val=""/>
      <w:lvlJc w:val="left"/>
      <w:pPr>
        <w:ind w:left="6480" w:hanging="360"/>
      </w:pPr>
      <w:rPr>
        <w:rFonts w:ascii="Wingdings" w:hAnsi="Wingdings" w:hint="default"/>
      </w:rPr>
    </w:lvl>
  </w:abstractNum>
  <w:abstractNum w:abstractNumId="20" w15:restartNumberingAfterBreak="0">
    <w:nsid w:val="478E1C0B"/>
    <w:multiLevelType w:val="hybridMultilevel"/>
    <w:tmpl w:val="FFFFFFFF"/>
    <w:lvl w:ilvl="0" w:tplc="A4E44876">
      <w:start w:val="1"/>
      <w:numFmt w:val="bullet"/>
      <w:lvlText w:val=""/>
      <w:lvlJc w:val="left"/>
      <w:pPr>
        <w:ind w:left="720" w:hanging="360"/>
      </w:pPr>
      <w:rPr>
        <w:rFonts w:ascii="Symbol" w:hAnsi="Symbol" w:hint="default"/>
      </w:rPr>
    </w:lvl>
    <w:lvl w:ilvl="1" w:tplc="378ED3D0">
      <w:start w:val="1"/>
      <w:numFmt w:val="bullet"/>
      <w:lvlText w:val="o"/>
      <w:lvlJc w:val="left"/>
      <w:pPr>
        <w:ind w:left="1440" w:hanging="360"/>
      </w:pPr>
      <w:rPr>
        <w:rFonts w:ascii="Courier New" w:hAnsi="Courier New" w:hint="default"/>
      </w:rPr>
    </w:lvl>
    <w:lvl w:ilvl="2" w:tplc="61D6E29E">
      <w:start w:val="1"/>
      <w:numFmt w:val="bullet"/>
      <w:lvlText w:val=""/>
      <w:lvlJc w:val="left"/>
      <w:pPr>
        <w:ind w:left="2160" w:hanging="360"/>
      </w:pPr>
      <w:rPr>
        <w:rFonts w:ascii="Wingdings" w:hAnsi="Wingdings" w:hint="default"/>
      </w:rPr>
    </w:lvl>
    <w:lvl w:ilvl="3" w:tplc="83328D20">
      <w:start w:val="1"/>
      <w:numFmt w:val="bullet"/>
      <w:lvlText w:val=""/>
      <w:lvlJc w:val="left"/>
      <w:pPr>
        <w:ind w:left="2880" w:hanging="360"/>
      </w:pPr>
      <w:rPr>
        <w:rFonts w:ascii="Symbol" w:hAnsi="Symbol" w:hint="default"/>
      </w:rPr>
    </w:lvl>
    <w:lvl w:ilvl="4" w:tplc="6E68265C">
      <w:start w:val="1"/>
      <w:numFmt w:val="bullet"/>
      <w:lvlText w:val="o"/>
      <w:lvlJc w:val="left"/>
      <w:pPr>
        <w:ind w:left="3600" w:hanging="360"/>
      </w:pPr>
      <w:rPr>
        <w:rFonts w:ascii="Courier New" w:hAnsi="Courier New" w:hint="default"/>
      </w:rPr>
    </w:lvl>
    <w:lvl w:ilvl="5" w:tplc="F54C095C">
      <w:start w:val="1"/>
      <w:numFmt w:val="bullet"/>
      <w:lvlText w:val=""/>
      <w:lvlJc w:val="left"/>
      <w:pPr>
        <w:ind w:left="4320" w:hanging="360"/>
      </w:pPr>
      <w:rPr>
        <w:rFonts w:ascii="Wingdings" w:hAnsi="Wingdings" w:hint="default"/>
      </w:rPr>
    </w:lvl>
    <w:lvl w:ilvl="6" w:tplc="678CECC8">
      <w:start w:val="1"/>
      <w:numFmt w:val="bullet"/>
      <w:lvlText w:val=""/>
      <w:lvlJc w:val="left"/>
      <w:pPr>
        <w:ind w:left="5040" w:hanging="360"/>
      </w:pPr>
      <w:rPr>
        <w:rFonts w:ascii="Symbol" w:hAnsi="Symbol" w:hint="default"/>
      </w:rPr>
    </w:lvl>
    <w:lvl w:ilvl="7" w:tplc="4392ACEC">
      <w:start w:val="1"/>
      <w:numFmt w:val="bullet"/>
      <w:lvlText w:val="o"/>
      <w:lvlJc w:val="left"/>
      <w:pPr>
        <w:ind w:left="5760" w:hanging="360"/>
      </w:pPr>
      <w:rPr>
        <w:rFonts w:ascii="Courier New" w:hAnsi="Courier New" w:hint="default"/>
      </w:rPr>
    </w:lvl>
    <w:lvl w:ilvl="8" w:tplc="4FFA7898">
      <w:start w:val="1"/>
      <w:numFmt w:val="bullet"/>
      <w:lvlText w:val=""/>
      <w:lvlJc w:val="left"/>
      <w:pPr>
        <w:ind w:left="6480" w:hanging="360"/>
      </w:pPr>
      <w:rPr>
        <w:rFonts w:ascii="Wingdings" w:hAnsi="Wingdings" w:hint="default"/>
      </w:rPr>
    </w:lvl>
  </w:abstractNum>
  <w:abstractNum w:abstractNumId="21" w15:restartNumberingAfterBreak="0">
    <w:nsid w:val="49545861"/>
    <w:multiLevelType w:val="hybridMultilevel"/>
    <w:tmpl w:val="FFFFFFFF"/>
    <w:lvl w:ilvl="0" w:tplc="1E58694E">
      <w:start w:val="1"/>
      <w:numFmt w:val="bullet"/>
      <w:lvlText w:val=""/>
      <w:lvlJc w:val="left"/>
      <w:pPr>
        <w:ind w:left="720" w:hanging="360"/>
      </w:pPr>
      <w:rPr>
        <w:rFonts w:ascii="Symbol" w:hAnsi="Symbol" w:hint="default"/>
      </w:rPr>
    </w:lvl>
    <w:lvl w:ilvl="1" w:tplc="6360D9A0">
      <w:start w:val="1"/>
      <w:numFmt w:val="bullet"/>
      <w:lvlText w:val="o"/>
      <w:lvlJc w:val="left"/>
      <w:pPr>
        <w:ind w:left="1440" w:hanging="360"/>
      </w:pPr>
      <w:rPr>
        <w:rFonts w:ascii="Courier New" w:hAnsi="Courier New" w:hint="default"/>
      </w:rPr>
    </w:lvl>
    <w:lvl w:ilvl="2" w:tplc="8D9AE99E">
      <w:start w:val="1"/>
      <w:numFmt w:val="bullet"/>
      <w:lvlText w:val=""/>
      <w:lvlJc w:val="left"/>
      <w:pPr>
        <w:ind w:left="2160" w:hanging="360"/>
      </w:pPr>
      <w:rPr>
        <w:rFonts w:ascii="Wingdings" w:hAnsi="Wingdings" w:hint="default"/>
      </w:rPr>
    </w:lvl>
    <w:lvl w:ilvl="3" w:tplc="0B645D9C">
      <w:start w:val="1"/>
      <w:numFmt w:val="bullet"/>
      <w:lvlText w:val=""/>
      <w:lvlJc w:val="left"/>
      <w:pPr>
        <w:ind w:left="2880" w:hanging="360"/>
      </w:pPr>
      <w:rPr>
        <w:rFonts w:ascii="Symbol" w:hAnsi="Symbol" w:hint="default"/>
      </w:rPr>
    </w:lvl>
    <w:lvl w:ilvl="4" w:tplc="7FEAD474">
      <w:start w:val="1"/>
      <w:numFmt w:val="bullet"/>
      <w:lvlText w:val="o"/>
      <w:lvlJc w:val="left"/>
      <w:pPr>
        <w:ind w:left="3600" w:hanging="360"/>
      </w:pPr>
      <w:rPr>
        <w:rFonts w:ascii="Courier New" w:hAnsi="Courier New" w:hint="default"/>
      </w:rPr>
    </w:lvl>
    <w:lvl w:ilvl="5" w:tplc="F0B0233E">
      <w:start w:val="1"/>
      <w:numFmt w:val="bullet"/>
      <w:lvlText w:val=""/>
      <w:lvlJc w:val="left"/>
      <w:pPr>
        <w:ind w:left="4320" w:hanging="360"/>
      </w:pPr>
      <w:rPr>
        <w:rFonts w:ascii="Wingdings" w:hAnsi="Wingdings" w:hint="default"/>
      </w:rPr>
    </w:lvl>
    <w:lvl w:ilvl="6" w:tplc="6640237A">
      <w:start w:val="1"/>
      <w:numFmt w:val="bullet"/>
      <w:lvlText w:val=""/>
      <w:lvlJc w:val="left"/>
      <w:pPr>
        <w:ind w:left="5040" w:hanging="360"/>
      </w:pPr>
      <w:rPr>
        <w:rFonts w:ascii="Symbol" w:hAnsi="Symbol" w:hint="default"/>
      </w:rPr>
    </w:lvl>
    <w:lvl w:ilvl="7" w:tplc="48A07838">
      <w:start w:val="1"/>
      <w:numFmt w:val="bullet"/>
      <w:lvlText w:val="o"/>
      <w:lvlJc w:val="left"/>
      <w:pPr>
        <w:ind w:left="5760" w:hanging="360"/>
      </w:pPr>
      <w:rPr>
        <w:rFonts w:ascii="Courier New" w:hAnsi="Courier New" w:hint="default"/>
      </w:rPr>
    </w:lvl>
    <w:lvl w:ilvl="8" w:tplc="8A683F12">
      <w:start w:val="1"/>
      <w:numFmt w:val="bullet"/>
      <w:lvlText w:val=""/>
      <w:lvlJc w:val="left"/>
      <w:pPr>
        <w:ind w:left="6480" w:hanging="360"/>
      </w:pPr>
      <w:rPr>
        <w:rFonts w:ascii="Wingdings" w:hAnsi="Wingdings" w:hint="default"/>
      </w:rPr>
    </w:lvl>
  </w:abstractNum>
  <w:abstractNum w:abstractNumId="22" w15:restartNumberingAfterBreak="0">
    <w:nsid w:val="4A7C2CBE"/>
    <w:multiLevelType w:val="hybridMultilevel"/>
    <w:tmpl w:val="6330C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76C37D"/>
    <w:multiLevelType w:val="hybridMultilevel"/>
    <w:tmpl w:val="FFFFFFFF"/>
    <w:lvl w:ilvl="0" w:tplc="3FA894AA">
      <w:start w:val="1"/>
      <w:numFmt w:val="bullet"/>
      <w:lvlText w:val=""/>
      <w:lvlJc w:val="left"/>
      <w:pPr>
        <w:ind w:left="720" w:hanging="360"/>
      </w:pPr>
      <w:rPr>
        <w:rFonts w:ascii="Symbol" w:hAnsi="Symbol" w:hint="default"/>
      </w:rPr>
    </w:lvl>
    <w:lvl w:ilvl="1" w:tplc="A8B0185C">
      <w:start w:val="1"/>
      <w:numFmt w:val="bullet"/>
      <w:lvlText w:val="o"/>
      <w:lvlJc w:val="left"/>
      <w:pPr>
        <w:ind w:left="1440" w:hanging="360"/>
      </w:pPr>
      <w:rPr>
        <w:rFonts w:ascii="Courier New" w:hAnsi="Courier New" w:hint="default"/>
      </w:rPr>
    </w:lvl>
    <w:lvl w:ilvl="2" w:tplc="EBC0B366">
      <w:start w:val="1"/>
      <w:numFmt w:val="bullet"/>
      <w:lvlText w:val=""/>
      <w:lvlJc w:val="left"/>
      <w:pPr>
        <w:ind w:left="2160" w:hanging="360"/>
      </w:pPr>
      <w:rPr>
        <w:rFonts w:ascii="Wingdings" w:hAnsi="Wingdings" w:hint="default"/>
      </w:rPr>
    </w:lvl>
    <w:lvl w:ilvl="3" w:tplc="D9F08292">
      <w:start w:val="1"/>
      <w:numFmt w:val="bullet"/>
      <w:lvlText w:val=""/>
      <w:lvlJc w:val="left"/>
      <w:pPr>
        <w:ind w:left="2880" w:hanging="360"/>
      </w:pPr>
      <w:rPr>
        <w:rFonts w:ascii="Symbol" w:hAnsi="Symbol" w:hint="default"/>
      </w:rPr>
    </w:lvl>
    <w:lvl w:ilvl="4" w:tplc="8342EBFC">
      <w:start w:val="1"/>
      <w:numFmt w:val="bullet"/>
      <w:lvlText w:val="o"/>
      <w:lvlJc w:val="left"/>
      <w:pPr>
        <w:ind w:left="3600" w:hanging="360"/>
      </w:pPr>
      <w:rPr>
        <w:rFonts w:ascii="Courier New" w:hAnsi="Courier New" w:hint="default"/>
      </w:rPr>
    </w:lvl>
    <w:lvl w:ilvl="5" w:tplc="A77CE61E">
      <w:start w:val="1"/>
      <w:numFmt w:val="bullet"/>
      <w:lvlText w:val=""/>
      <w:lvlJc w:val="left"/>
      <w:pPr>
        <w:ind w:left="4320" w:hanging="360"/>
      </w:pPr>
      <w:rPr>
        <w:rFonts w:ascii="Wingdings" w:hAnsi="Wingdings" w:hint="default"/>
      </w:rPr>
    </w:lvl>
    <w:lvl w:ilvl="6" w:tplc="CF0A6ECE">
      <w:start w:val="1"/>
      <w:numFmt w:val="bullet"/>
      <w:lvlText w:val=""/>
      <w:lvlJc w:val="left"/>
      <w:pPr>
        <w:ind w:left="5040" w:hanging="360"/>
      </w:pPr>
      <w:rPr>
        <w:rFonts w:ascii="Symbol" w:hAnsi="Symbol" w:hint="default"/>
      </w:rPr>
    </w:lvl>
    <w:lvl w:ilvl="7" w:tplc="58181906">
      <w:start w:val="1"/>
      <w:numFmt w:val="bullet"/>
      <w:lvlText w:val="o"/>
      <w:lvlJc w:val="left"/>
      <w:pPr>
        <w:ind w:left="5760" w:hanging="360"/>
      </w:pPr>
      <w:rPr>
        <w:rFonts w:ascii="Courier New" w:hAnsi="Courier New" w:hint="default"/>
      </w:rPr>
    </w:lvl>
    <w:lvl w:ilvl="8" w:tplc="547C80E0">
      <w:start w:val="1"/>
      <w:numFmt w:val="bullet"/>
      <w:lvlText w:val=""/>
      <w:lvlJc w:val="left"/>
      <w:pPr>
        <w:ind w:left="6480" w:hanging="360"/>
      </w:pPr>
      <w:rPr>
        <w:rFonts w:ascii="Wingdings" w:hAnsi="Wingdings" w:hint="default"/>
      </w:rPr>
    </w:lvl>
  </w:abstractNum>
  <w:abstractNum w:abstractNumId="24" w15:restartNumberingAfterBreak="0">
    <w:nsid w:val="5013EC3D"/>
    <w:multiLevelType w:val="hybridMultilevel"/>
    <w:tmpl w:val="FFFFFFFF"/>
    <w:lvl w:ilvl="0" w:tplc="212628B0">
      <w:start w:val="1"/>
      <w:numFmt w:val="bullet"/>
      <w:lvlText w:val=""/>
      <w:lvlJc w:val="left"/>
      <w:pPr>
        <w:ind w:left="720" w:hanging="360"/>
      </w:pPr>
      <w:rPr>
        <w:rFonts w:ascii="Symbol" w:hAnsi="Symbol" w:hint="default"/>
      </w:rPr>
    </w:lvl>
    <w:lvl w:ilvl="1" w:tplc="375E7208">
      <w:start w:val="1"/>
      <w:numFmt w:val="bullet"/>
      <w:lvlText w:val="o"/>
      <w:lvlJc w:val="left"/>
      <w:pPr>
        <w:ind w:left="1440" w:hanging="360"/>
      </w:pPr>
      <w:rPr>
        <w:rFonts w:ascii="Courier New" w:hAnsi="Courier New" w:hint="default"/>
      </w:rPr>
    </w:lvl>
    <w:lvl w:ilvl="2" w:tplc="141CDA24">
      <w:start w:val="1"/>
      <w:numFmt w:val="bullet"/>
      <w:lvlText w:val=""/>
      <w:lvlJc w:val="left"/>
      <w:pPr>
        <w:ind w:left="2160" w:hanging="360"/>
      </w:pPr>
      <w:rPr>
        <w:rFonts w:ascii="Wingdings" w:hAnsi="Wingdings" w:hint="default"/>
      </w:rPr>
    </w:lvl>
    <w:lvl w:ilvl="3" w:tplc="3F4221C2">
      <w:start w:val="1"/>
      <w:numFmt w:val="bullet"/>
      <w:lvlText w:val=""/>
      <w:lvlJc w:val="left"/>
      <w:pPr>
        <w:ind w:left="2880" w:hanging="360"/>
      </w:pPr>
      <w:rPr>
        <w:rFonts w:ascii="Symbol" w:hAnsi="Symbol" w:hint="default"/>
      </w:rPr>
    </w:lvl>
    <w:lvl w:ilvl="4" w:tplc="5350BA80">
      <w:start w:val="1"/>
      <w:numFmt w:val="bullet"/>
      <w:lvlText w:val="o"/>
      <w:lvlJc w:val="left"/>
      <w:pPr>
        <w:ind w:left="3600" w:hanging="360"/>
      </w:pPr>
      <w:rPr>
        <w:rFonts w:ascii="Courier New" w:hAnsi="Courier New" w:hint="default"/>
      </w:rPr>
    </w:lvl>
    <w:lvl w:ilvl="5" w:tplc="581A33DE">
      <w:start w:val="1"/>
      <w:numFmt w:val="bullet"/>
      <w:lvlText w:val=""/>
      <w:lvlJc w:val="left"/>
      <w:pPr>
        <w:ind w:left="4320" w:hanging="360"/>
      </w:pPr>
      <w:rPr>
        <w:rFonts w:ascii="Wingdings" w:hAnsi="Wingdings" w:hint="default"/>
      </w:rPr>
    </w:lvl>
    <w:lvl w:ilvl="6" w:tplc="1BC6DDE4">
      <w:start w:val="1"/>
      <w:numFmt w:val="bullet"/>
      <w:lvlText w:val=""/>
      <w:lvlJc w:val="left"/>
      <w:pPr>
        <w:ind w:left="5040" w:hanging="360"/>
      </w:pPr>
      <w:rPr>
        <w:rFonts w:ascii="Symbol" w:hAnsi="Symbol" w:hint="default"/>
      </w:rPr>
    </w:lvl>
    <w:lvl w:ilvl="7" w:tplc="F1E8DA1E">
      <w:start w:val="1"/>
      <w:numFmt w:val="bullet"/>
      <w:lvlText w:val="o"/>
      <w:lvlJc w:val="left"/>
      <w:pPr>
        <w:ind w:left="5760" w:hanging="360"/>
      </w:pPr>
      <w:rPr>
        <w:rFonts w:ascii="Courier New" w:hAnsi="Courier New" w:hint="default"/>
      </w:rPr>
    </w:lvl>
    <w:lvl w:ilvl="8" w:tplc="5C8277CC">
      <w:start w:val="1"/>
      <w:numFmt w:val="bullet"/>
      <w:lvlText w:val=""/>
      <w:lvlJc w:val="left"/>
      <w:pPr>
        <w:ind w:left="6480" w:hanging="360"/>
      </w:pPr>
      <w:rPr>
        <w:rFonts w:ascii="Wingdings" w:hAnsi="Wingdings" w:hint="default"/>
      </w:rPr>
    </w:lvl>
  </w:abstractNum>
  <w:abstractNum w:abstractNumId="25" w15:restartNumberingAfterBreak="0">
    <w:nsid w:val="51CD79E0"/>
    <w:multiLevelType w:val="hybridMultilevel"/>
    <w:tmpl w:val="FFFFFFFF"/>
    <w:lvl w:ilvl="0" w:tplc="543CDC38">
      <w:start w:val="1"/>
      <w:numFmt w:val="bullet"/>
      <w:lvlText w:val=""/>
      <w:lvlJc w:val="left"/>
      <w:pPr>
        <w:ind w:left="720" w:hanging="360"/>
      </w:pPr>
      <w:rPr>
        <w:rFonts w:ascii="Symbol" w:hAnsi="Symbol" w:hint="default"/>
      </w:rPr>
    </w:lvl>
    <w:lvl w:ilvl="1" w:tplc="DC5EB708">
      <w:start w:val="1"/>
      <w:numFmt w:val="bullet"/>
      <w:lvlText w:val="o"/>
      <w:lvlJc w:val="left"/>
      <w:pPr>
        <w:ind w:left="1440" w:hanging="360"/>
      </w:pPr>
      <w:rPr>
        <w:rFonts w:ascii="Courier New" w:hAnsi="Courier New" w:hint="default"/>
      </w:rPr>
    </w:lvl>
    <w:lvl w:ilvl="2" w:tplc="58320FCC">
      <w:start w:val="1"/>
      <w:numFmt w:val="bullet"/>
      <w:lvlText w:val=""/>
      <w:lvlJc w:val="left"/>
      <w:pPr>
        <w:ind w:left="2160" w:hanging="360"/>
      </w:pPr>
      <w:rPr>
        <w:rFonts w:ascii="Wingdings" w:hAnsi="Wingdings" w:hint="default"/>
      </w:rPr>
    </w:lvl>
    <w:lvl w:ilvl="3" w:tplc="6AE2F4F2">
      <w:start w:val="1"/>
      <w:numFmt w:val="bullet"/>
      <w:lvlText w:val=""/>
      <w:lvlJc w:val="left"/>
      <w:pPr>
        <w:ind w:left="2880" w:hanging="360"/>
      </w:pPr>
      <w:rPr>
        <w:rFonts w:ascii="Symbol" w:hAnsi="Symbol" w:hint="default"/>
      </w:rPr>
    </w:lvl>
    <w:lvl w:ilvl="4" w:tplc="8DE02CB0">
      <w:start w:val="1"/>
      <w:numFmt w:val="bullet"/>
      <w:lvlText w:val="o"/>
      <w:lvlJc w:val="left"/>
      <w:pPr>
        <w:ind w:left="3600" w:hanging="360"/>
      </w:pPr>
      <w:rPr>
        <w:rFonts w:ascii="Courier New" w:hAnsi="Courier New" w:hint="default"/>
      </w:rPr>
    </w:lvl>
    <w:lvl w:ilvl="5" w:tplc="BD947E16">
      <w:start w:val="1"/>
      <w:numFmt w:val="bullet"/>
      <w:lvlText w:val=""/>
      <w:lvlJc w:val="left"/>
      <w:pPr>
        <w:ind w:left="4320" w:hanging="360"/>
      </w:pPr>
      <w:rPr>
        <w:rFonts w:ascii="Wingdings" w:hAnsi="Wingdings" w:hint="default"/>
      </w:rPr>
    </w:lvl>
    <w:lvl w:ilvl="6" w:tplc="926EFAB2">
      <w:start w:val="1"/>
      <w:numFmt w:val="bullet"/>
      <w:lvlText w:val=""/>
      <w:lvlJc w:val="left"/>
      <w:pPr>
        <w:ind w:left="5040" w:hanging="360"/>
      </w:pPr>
      <w:rPr>
        <w:rFonts w:ascii="Symbol" w:hAnsi="Symbol" w:hint="default"/>
      </w:rPr>
    </w:lvl>
    <w:lvl w:ilvl="7" w:tplc="0036696E">
      <w:start w:val="1"/>
      <w:numFmt w:val="bullet"/>
      <w:lvlText w:val="o"/>
      <w:lvlJc w:val="left"/>
      <w:pPr>
        <w:ind w:left="5760" w:hanging="360"/>
      </w:pPr>
      <w:rPr>
        <w:rFonts w:ascii="Courier New" w:hAnsi="Courier New" w:hint="default"/>
      </w:rPr>
    </w:lvl>
    <w:lvl w:ilvl="8" w:tplc="F7DE9722">
      <w:start w:val="1"/>
      <w:numFmt w:val="bullet"/>
      <w:lvlText w:val=""/>
      <w:lvlJc w:val="left"/>
      <w:pPr>
        <w:ind w:left="6480" w:hanging="360"/>
      </w:pPr>
      <w:rPr>
        <w:rFonts w:ascii="Wingdings" w:hAnsi="Wingdings" w:hint="default"/>
      </w:rPr>
    </w:lvl>
  </w:abstractNum>
  <w:abstractNum w:abstractNumId="26" w15:restartNumberingAfterBreak="0">
    <w:nsid w:val="5226794C"/>
    <w:multiLevelType w:val="hybridMultilevel"/>
    <w:tmpl w:val="FFFFFFFF"/>
    <w:lvl w:ilvl="0" w:tplc="52B2DDF6">
      <w:start w:val="1"/>
      <w:numFmt w:val="bullet"/>
      <w:lvlText w:val=""/>
      <w:lvlJc w:val="left"/>
      <w:pPr>
        <w:ind w:left="720" w:hanging="360"/>
      </w:pPr>
      <w:rPr>
        <w:rFonts w:ascii="Symbol" w:hAnsi="Symbol" w:hint="default"/>
      </w:rPr>
    </w:lvl>
    <w:lvl w:ilvl="1" w:tplc="E80837B4">
      <w:start w:val="1"/>
      <w:numFmt w:val="bullet"/>
      <w:lvlText w:val="o"/>
      <w:lvlJc w:val="left"/>
      <w:pPr>
        <w:ind w:left="1440" w:hanging="360"/>
      </w:pPr>
      <w:rPr>
        <w:rFonts w:ascii="Courier New" w:hAnsi="Courier New" w:hint="default"/>
      </w:rPr>
    </w:lvl>
    <w:lvl w:ilvl="2" w:tplc="4964E04C">
      <w:start w:val="1"/>
      <w:numFmt w:val="bullet"/>
      <w:lvlText w:val=""/>
      <w:lvlJc w:val="left"/>
      <w:pPr>
        <w:ind w:left="2160" w:hanging="360"/>
      </w:pPr>
      <w:rPr>
        <w:rFonts w:ascii="Wingdings" w:hAnsi="Wingdings" w:hint="default"/>
      </w:rPr>
    </w:lvl>
    <w:lvl w:ilvl="3" w:tplc="63BA668A">
      <w:start w:val="1"/>
      <w:numFmt w:val="bullet"/>
      <w:lvlText w:val=""/>
      <w:lvlJc w:val="left"/>
      <w:pPr>
        <w:ind w:left="2880" w:hanging="360"/>
      </w:pPr>
      <w:rPr>
        <w:rFonts w:ascii="Symbol" w:hAnsi="Symbol" w:hint="default"/>
      </w:rPr>
    </w:lvl>
    <w:lvl w:ilvl="4" w:tplc="1F1E2FEE">
      <w:start w:val="1"/>
      <w:numFmt w:val="bullet"/>
      <w:lvlText w:val="o"/>
      <w:lvlJc w:val="left"/>
      <w:pPr>
        <w:ind w:left="3600" w:hanging="360"/>
      </w:pPr>
      <w:rPr>
        <w:rFonts w:ascii="Courier New" w:hAnsi="Courier New" w:hint="default"/>
      </w:rPr>
    </w:lvl>
    <w:lvl w:ilvl="5" w:tplc="1138F144">
      <w:start w:val="1"/>
      <w:numFmt w:val="bullet"/>
      <w:lvlText w:val=""/>
      <w:lvlJc w:val="left"/>
      <w:pPr>
        <w:ind w:left="4320" w:hanging="360"/>
      </w:pPr>
      <w:rPr>
        <w:rFonts w:ascii="Wingdings" w:hAnsi="Wingdings" w:hint="default"/>
      </w:rPr>
    </w:lvl>
    <w:lvl w:ilvl="6" w:tplc="60A62926">
      <w:start w:val="1"/>
      <w:numFmt w:val="bullet"/>
      <w:lvlText w:val=""/>
      <w:lvlJc w:val="left"/>
      <w:pPr>
        <w:ind w:left="5040" w:hanging="360"/>
      </w:pPr>
      <w:rPr>
        <w:rFonts w:ascii="Symbol" w:hAnsi="Symbol" w:hint="default"/>
      </w:rPr>
    </w:lvl>
    <w:lvl w:ilvl="7" w:tplc="E25A2FD2">
      <w:start w:val="1"/>
      <w:numFmt w:val="bullet"/>
      <w:lvlText w:val="o"/>
      <w:lvlJc w:val="left"/>
      <w:pPr>
        <w:ind w:left="5760" w:hanging="360"/>
      </w:pPr>
      <w:rPr>
        <w:rFonts w:ascii="Courier New" w:hAnsi="Courier New" w:hint="default"/>
      </w:rPr>
    </w:lvl>
    <w:lvl w:ilvl="8" w:tplc="F37C980E">
      <w:start w:val="1"/>
      <w:numFmt w:val="bullet"/>
      <w:lvlText w:val=""/>
      <w:lvlJc w:val="left"/>
      <w:pPr>
        <w:ind w:left="6480" w:hanging="360"/>
      </w:pPr>
      <w:rPr>
        <w:rFonts w:ascii="Wingdings" w:hAnsi="Wingdings" w:hint="default"/>
      </w:rPr>
    </w:lvl>
  </w:abstractNum>
  <w:abstractNum w:abstractNumId="27" w15:restartNumberingAfterBreak="0">
    <w:nsid w:val="54798F97"/>
    <w:multiLevelType w:val="hybridMultilevel"/>
    <w:tmpl w:val="FFFFFFFF"/>
    <w:lvl w:ilvl="0" w:tplc="6C960E40">
      <w:start w:val="1"/>
      <w:numFmt w:val="decimal"/>
      <w:lvlText w:val="%1."/>
      <w:lvlJc w:val="left"/>
      <w:pPr>
        <w:ind w:left="720" w:hanging="360"/>
      </w:pPr>
    </w:lvl>
    <w:lvl w:ilvl="1" w:tplc="081EC8F2">
      <w:start w:val="1"/>
      <w:numFmt w:val="lowerLetter"/>
      <w:lvlText w:val="%2."/>
      <w:lvlJc w:val="left"/>
      <w:pPr>
        <w:ind w:left="1440" w:hanging="360"/>
      </w:pPr>
    </w:lvl>
    <w:lvl w:ilvl="2" w:tplc="9C02903E">
      <w:start w:val="1"/>
      <w:numFmt w:val="lowerRoman"/>
      <w:lvlText w:val="%3."/>
      <w:lvlJc w:val="right"/>
      <w:pPr>
        <w:ind w:left="2160" w:hanging="180"/>
      </w:pPr>
    </w:lvl>
    <w:lvl w:ilvl="3" w:tplc="30DE2ED0">
      <w:start w:val="1"/>
      <w:numFmt w:val="decimal"/>
      <w:lvlText w:val="%4."/>
      <w:lvlJc w:val="left"/>
      <w:pPr>
        <w:ind w:left="2880" w:hanging="360"/>
      </w:pPr>
    </w:lvl>
    <w:lvl w:ilvl="4" w:tplc="41826EF4">
      <w:start w:val="1"/>
      <w:numFmt w:val="lowerLetter"/>
      <w:lvlText w:val="%5."/>
      <w:lvlJc w:val="left"/>
      <w:pPr>
        <w:ind w:left="3600" w:hanging="360"/>
      </w:pPr>
    </w:lvl>
    <w:lvl w:ilvl="5" w:tplc="18A6DAFA">
      <w:start w:val="1"/>
      <w:numFmt w:val="lowerRoman"/>
      <w:lvlText w:val="%6."/>
      <w:lvlJc w:val="right"/>
      <w:pPr>
        <w:ind w:left="4320" w:hanging="180"/>
      </w:pPr>
    </w:lvl>
    <w:lvl w:ilvl="6" w:tplc="3C9A3CB6">
      <w:start w:val="1"/>
      <w:numFmt w:val="decimal"/>
      <w:lvlText w:val="%7."/>
      <w:lvlJc w:val="left"/>
      <w:pPr>
        <w:ind w:left="5040" w:hanging="360"/>
      </w:pPr>
    </w:lvl>
    <w:lvl w:ilvl="7" w:tplc="74FA3CB8">
      <w:start w:val="1"/>
      <w:numFmt w:val="lowerLetter"/>
      <w:lvlText w:val="%8."/>
      <w:lvlJc w:val="left"/>
      <w:pPr>
        <w:ind w:left="5760" w:hanging="360"/>
      </w:pPr>
    </w:lvl>
    <w:lvl w:ilvl="8" w:tplc="AEB278AC">
      <w:start w:val="1"/>
      <w:numFmt w:val="lowerRoman"/>
      <w:lvlText w:val="%9."/>
      <w:lvlJc w:val="right"/>
      <w:pPr>
        <w:ind w:left="6480" w:hanging="180"/>
      </w:pPr>
    </w:lvl>
  </w:abstractNum>
  <w:abstractNum w:abstractNumId="28" w15:restartNumberingAfterBreak="0">
    <w:nsid w:val="550FF4CF"/>
    <w:multiLevelType w:val="hybridMultilevel"/>
    <w:tmpl w:val="FFFFFFFF"/>
    <w:lvl w:ilvl="0" w:tplc="8EF27ACE">
      <w:start w:val="1"/>
      <w:numFmt w:val="bullet"/>
      <w:lvlText w:val=""/>
      <w:lvlJc w:val="left"/>
      <w:pPr>
        <w:ind w:left="720" w:hanging="360"/>
      </w:pPr>
      <w:rPr>
        <w:rFonts w:ascii="Symbol" w:hAnsi="Symbol" w:hint="default"/>
      </w:rPr>
    </w:lvl>
    <w:lvl w:ilvl="1" w:tplc="B824F238">
      <w:start w:val="1"/>
      <w:numFmt w:val="bullet"/>
      <w:lvlText w:val="o"/>
      <w:lvlJc w:val="left"/>
      <w:pPr>
        <w:ind w:left="1440" w:hanging="360"/>
      </w:pPr>
      <w:rPr>
        <w:rFonts w:ascii="Courier New" w:hAnsi="Courier New" w:hint="default"/>
      </w:rPr>
    </w:lvl>
    <w:lvl w:ilvl="2" w:tplc="15081964">
      <w:start w:val="1"/>
      <w:numFmt w:val="bullet"/>
      <w:lvlText w:val=""/>
      <w:lvlJc w:val="left"/>
      <w:pPr>
        <w:ind w:left="2160" w:hanging="360"/>
      </w:pPr>
      <w:rPr>
        <w:rFonts w:ascii="Wingdings" w:hAnsi="Wingdings" w:hint="default"/>
      </w:rPr>
    </w:lvl>
    <w:lvl w:ilvl="3" w:tplc="52AABD02">
      <w:start w:val="1"/>
      <w:numFmt w:val="bullet"/>
      <w:lvlText w:val=""/>
      <w:lvlJc w:val="left"/>
      <w:pPr>
        <w:ind w:left="2880" w:hanging="360"/>
      </w:pPr>
      <w:rPr>
        <w:rFonts w:ascii="Symbol" w:hAnsi="Symbol" w:hint="default"/>
      </w:rPr>
    </w:lvl>
    <w:lvl w:ilvl="4" w:tplc="650E5814">
      <w:start w:val="1"/>
      <w:numFmt w:val="bullet"/>
      <w:lvlText w:val="o"/>
      <w:lvlJc w:val="left"/>
      <w:pPr>
        <w:ind w:left="3600" w:hanging="360"/>
      </w:pPr>
      <w:rPr>
        <w:rFonts w:ascii="Courier New" w:hAnsi="Courier New" w:hint="default"/>
      </w:rPr>
    </w:lvl>
    <w:lvl w:ilvl="5" w:tplc="815E64C6">
      <w:start w:val="1"/>
      <w:numFmt w:val="bullet"/>
      <w:lvlText w:val=""/>
      <w:lvlJc w:val="left"/>
      <w:pPr>
        <w:ind w:left="4320" w:hanging="360"/>
      </w:pPr>
      <w:rPr>
        <w:rFonts w:ascii="Wingdings" w:hAnsi="Wingdings" w:hint="default"/>
      </w:rPr>
    </w:lvl>
    <w:lvl w:ilvl="6" w:tplc="5C2C6BAE">
      <w:start w:val="1"/>
      <w:numFmt w:val="bullet"/>
      <w:lvlText w:val=""/>
      <w:lvlJc w:val="left"/>
      <w:pPr>
        <w:ind w:left="5040" w:hanging="360"/>
      </w:pPr>
      <w:rPr>
        <w:rFonts w:ascii="Symbol" w:hAnsi="Symbol" w:hint="default"/>
      </w:rPr>
    </w:lvl>
    <w:lvl w:ilvl="7" w:tplc="79DC7C04">
      <w:start w:val="1"/>
      <w:numFmt w:val="bullet"/>
      <w:lvlText w:val="o"/>
      <w:lvlJc w:val="left"/>
      <w:pPr>
        <w:ind w:left="5760" w:hanging="360"/>
      </w:pPr>
      <w:rPr>
        <w:rFonts w:ascii="Courier New" w:hAnsi="Courier New" w:hint="default"/>
      </w:rPr>
    </w:lvl>
    <w:lvl w:ilvl="8" w:tplc="3F0AB0AE">
      <w:start w:val="1"/>
      <w:numFmt w:val="bullet"/>
      <w:lvlText w:val=""/>
      <w:lvlJc w:val="left"/>
      <w:pPr>
        <w:ind w:left="6480" w:hanging="360"/>
      </w:pPr>
      <w:rPr>
        <w:rFonts w:ascii="Wingdings" w:hAnsi="Wingdings" w:hint="default"/>
      </w:rPr>
    </w:lvl>
  </w:abstractNum>
  <w:abstractNum w:abstractNumId="29" w15:restartNumberingAfterBreak="0">
    <w:nsid w:val="55AAA733"/>
    <w:multiLevelType w:val="hybridMultilevel"/>
    <w:tmpl w:val="FFFFFFFF"/>
    <w:lvl w:ilvl="0" w:tplc="3D568780">
      <w:start w:val="1"/>
      <w:numFmt w:val="bullet"/>
      <w:lvlText w:val=""/>
      <w:lvlJc w:val="left"/>
      <w:pPr>
        <w:ind w:left="720" w:hanging="360"/>
      </w:pPr>
      <w:rPr>
        <w:rFonts w:ascii="Symbol" w:hAnsi="Symbol" w:hint="default"/>
      </w:rPr>
    </w:lvl>
    <w:lvl w:ilvl="1" w:tplc="A9688194">
      <w:start w:val="1"/>
      <w:numFmt w:val="bullet"/>
      <w:lvlText w:val="o"/>
      <w:lvlJc w:val="left"/>
      <w:pPr>
        <w:ind w:left="1440" w:hanging="360"/>
      </w:pPr>
      <w:rPr>
        <w:rFonts w:ascii="Courier New" w:hAnsi="Courier New" w:hint="default"/>
      </w:rPr>
    </w:lvl>
    <w:lvl w:ilvl="2" w:tplc="9020A04C">
      <w:start w:val="1"/>
      <w:numFmt w:val="bullet"/>
      <w:lvlText w:val=""/>
      <w:lvlJc w:val="left"/>
      <w:pPr>
        <w:ind w:left="2160" w:hanging="360"/>
      </w:pPr>
      <w:rPr>
        <w:rFonts w:ascii="Wingdings" w:hAnsi="Wingdings" w:hint="default"/>
      </w:rPr>
    </w:lvl>
    <w:lvl w:ilvl="3" w:tplc="197056E0">
      <w:start w:val="1"/>
      <w:numFmt w:val="bullet"/>
      <w:lvlText w:val=""/>
      <w:lvlJc w:val="left"/>
      <w:pPr>
        <w:ind w:left="2880" w:hanging="360"/>
      </w:pPr>
      <w:rPr>
        <w:rFonts w:ascii="Symbol" w:hAnsi="Symbol" w:hint="default"/>
      </w:rPr>
    </w:lvl>
    <w:lvl w:ilvl="4" w:tplc="474ED892">
      <w:start w:val="1"/>
      <w:numFmt w:val="bullet"/>
      <w:lvlText w:val="o"/>
      <w:lvlJc w:val="left"/>
      <w:pPr>
        <w:ind w:left="3600" w:hanging="360"/>
      </w:pPr>
      <w:rPr>
        <w:rFonts w:ascii="Courier New" w:hAnsi="Courier New" w:hint="default"/>
      </w:rPr>
    </w:lvl>
    <w:lvl w:ilvl="5" w:tplc="0B7E4172">
      <w:start w:val="1"/>
      <w:numFmt w:val="bullet"/>
      <w:lvlText w:val=""/>
      <w:lvlJc w:val="left"/>
      <w:pPr>
        <w:ind w:left="4320" w:hanging="360"/>
      </w:pPr>
      <w:rPr>
        <w:rFonts w:ascii="Wingdings" w:hAnsi="Wingdings" w:hint="default"/>
      </w:rPr>
    </w:lvl>
    <w:lvl w:ilvl="6" w:tplc="2AB47EF2">
      <w:start w:val="1"/>
      <w:numFmt w:val="bullet"/>
      <w:lvlText w:val=""/>
      <w:lvlJc w:val="left"/>
      <w:pPr>
        <w:ind w:left="5040" w:hanging="360"/>
      </w:pPr>
      <w:rPr>
        <w:rFonts w:ascii="Symbol" w:hAnsi="Symbol" w:hint="default"/>
      </w:rPr>
    </w:lvl>
    <w:lvl w:ilvl="7" w:tplc="A3F69364">
      <w:start w:val="1"/>
      <w:numFmt w:val="bullet"/>
      <w:lvlText w:val="o"/>
      <w:lvlJc w:val="left"/>
      <w:pPr>
        <w:ind w:left="5760" w:hanging="360"/>
      </w:pPr>
      <w:rPr>
        <w:rFonts w:ascii="Courier New" w:hAnsi="Courier New" w:hint="default"/>
      </w:rPr>
    </w:lvl>
    <w:lvl w:ilvl="8" w:tplc="CE4E2E36">
      <w:start w:val="1"/>
      <w:numFmt w:val="bullet"/>
      <w:lvlText w:val=""/>
      <w:lvlJc w:val="left"/>
      <w:pPr>
        <w:ind w:left="6480" w:hanging="360"/>
      </w:pPr>
      <w:rPr>
        <w:rFonts w:ascii="Wingdings" w:hAnsi="Wingdings" w:hint="default"/>
      </w:rPr>
    </w:lvl>
  </w:abstractNum>
  <w:abstractNum w:abstractNumId="30" w15:restartNumberingAfterBreak="0">
    <w:nsid w:val="55AEDB79"/>
    <w:multiLevelType w:val="hybridMultilevel"/>
    <w:tmpl w:val="FFFFFFFF"/>
    <w:lvl w:ilvl="0" w:tplc="A7D07F90">
      <w:start w:val="1"/>
      <w:numFmt w:val="bullet"/>
      <w:lvlText w:val=""/>
      <w:lvlJc w:val="left"/>
      <w:pPr>
        <w:ind w:left="720" w:hanging="360"/>
      </w:pPr>
      <w:rPr>
        <w:rFonts w:ascii="Symbol" w:hAnsi="Symbol" w:hint="default"/>
      </w:rPr>
    </w:lvl>
    <w:lvl w:ilvl="1" w:tplc="50345822">
      <w:start w:val="1"/>
      <w:numFmt w:val="bullet"/>
      <w:lvlText w:val="o"/>
      <w:lvlJc w:val="left"/>
      <w:pPr>
        <w:ind w:left="1440" w:hanging="360"/>
      </w:pPr>
      <w:rPr>
        <w:rFonts w:ascii="Courier New" w:hAnsi="Courier New" w:hint="default"/>
      </w:rPr>
    </w:lvl>
    <w:lvl w:ilvl="2" w:tplc="A0B8429E">
      <w:start w:val="1"/>
      <w:numFmt w:val="bullet"/>
      <w:lvlText w:val=""/>
      <w:lvlJc w:val="left"/>
      <w:pPr>
        <w:ind w:left="2160" w:hanging="360"/>
      </w:pPr>
      <w:rPr>
        <w:rFonts w:ascii="Wingdings" w:hAnsi="Wingdings" w:hint="default"/>
      </w:rPr>
    </w:lvl>
    <w:lvl w:ilvl="3" w:tplc="09488A94">
      <w:start w:val="1"/>
      <w:numFmt w:val="bullet"/>
      <w:lvlText w:val=""/>
      <w:lvlJc w:val="left"/>
      <w:pPr>
        <w:ind w:left="2880" w:hanging="360"/>
      </w:pPr>
      <w:rPr>
        <w:rFonts w:ascii="Symbol" w:hAnsi="Symbol" w:hint="default"/>
      </w:rPr>
    </w:lvl>
    <w:lvl w:ilvl="4" w:tplc="F52650B4">
      <w:start w:val="1"/>
      <w:numFmt w:val="bullet"/>
      <w:lvlText w:val="o"/>
      <w:lvlJc w:val="left"/>
      <w:pPr>
        <w:ind w:left="3600" w:hanging="360"/>
      </w:pPr>
      <w:rPr>
        <w:rFonts w:ascii="Courier New" w:hAnsi="Courier New" w:hint="default"/>
      </w:rPr>
    </w:lvl>
    <w:lvl w:ilvl="5" w:tplc="7ED2DD14">
      <w:start w:val="1"/>
      <w:numFmt w:val="bullet"/>
      <w:lvlText w:val=""/>
      <w:lvlJc w:val="left"/>
      <w:pPr>
        <w:ind w:left="4320" w:hanging="360"/>
      </w:pPr>
      <w:rPr>
        <w:rFonts w:ascii="Wingdings" w:hAnsi="Wingdings" w:hint="default"/>
      </w:rPr>
    </w:lvl>
    <w:lvl w:ilvl="6" w:tplc="F85203D8">
      <w:start w:val="1"/>
      <w:numFmt w:val="bullet"/>
      <w:lvlText w:val=""/>
      <w:lvlJc w:val="left"/>
      <w:pPr>
        <w:ind w:left="5040" w:hanging="360"/>
      </w:pPr>
      <w:rPr>
        <w:rFonts w:ascii="Symbol" w:hAnsi="Symbol" w:hint="default"/>
      </w:rPr>
    </w:lvl>
    <w:lvl w:ilvl="7" w:tplc="CA1413EA">
      <w:start w:val="1"/>
      <w:numFmt w:val="bullet"/>
      <w:lvlText w:val="o"/>
      <w:lvlJc w:val="left"/>
      <w:pPr>
        <w:ind w:left="5760" w:hanging="360"/>
      </w:pPr>
      <w:rPr>
        <w:rFonts w:ascii="Courier New" w:hAnsi="Courier New" w:hint="default"/>
      </w:rPr>
    </w:lvl>
    <w:lvl w:ilvl="8" w:tplc="6B6EE7D0">
      <w:start w:val="1"/>
      <w:numFmt w:val="bullet"/>
      <w:lvlText w:val=""/>
      <w:lvlJc w:val="left"/>
      <w:pPr>
        <w:ind w:left="6480" w:hanging="360"/>
      </w:pPr>
      <w:rPr>
        <w:rFonts w:ascii="Wingdings" w:hAnsi="Wingdings" w:hint="default"/>
      </w:rPr>
    </w:lvl>
  </w:abstractNum>
  <w:abstractNum w:abstractNumId="31" w15:restartNumberingAfterBreak="0">
    <w:nsid w:val="5E3F02E2"/>
    <w:multiLevelType w:val="hybridMultilevel"/>
    <w:tmpl w:val="FFFFFFFF"/>
    <w:lvl w:ilvl="0" w:tplc="44D29628">
      <w:start w:val="1"/>
      <w:numFmt w:val="bullet"/>
      <w:lvlText w:val=""/>
      <w:lvlJc w:val="left"/>
      <w:pPr>
        <w:ind w:left="720" w:hanging="360"/>
      </w:pPr>
      <w:rPr>
        <w:rFonts w:ascii="Symbol" w:hAnsi="Symbol" w:hint="default"/>
      </w:rPr>
    </w:lvl>
    <w:lvl w:ilvl="1" w:tplc="F99A3798">
      <w:start w:val="1"/>
      <w:numFmt w:val="bullet"/>
      <w:lvlText w:val="o"/>
      <w:lvlJc w:val="left"/>
      <w:pPr>
        <w:ind w:left="1440" w:hanging="360"/>
      </w:pPr>
      <w:rPr>
        <w:rFonts w:ascii="Courier New" w:hAnsi="Courier New" w:hint="default"/>
      </w:rPr>
    </w:lvl>
    <w:lvl w:ilvl="2" w:tplc="252C51FE">
      <w:start w:val="1"/>
      <w:numFmt w:val="bullet"/>
      <w:lvlText w:val=""/>
      <w:lvlJc w:val="left"/>
      <w:pPr>
        <w:ind w:left="2160" w:hanging="360"/>
      </w:pPr>
      <w:rPr>
        <w:rFonts w:ascii="Wingdings" w:hAnsi="Wingdings" w:hint="default"/>
      </w:rPr>
    </w:lvl>
    <w:lvl w:ilvl="3" w:tplc="D99AA2EE">
      <w:start w:val="1"/>
      <w:numFmt w:val="bullet"/>
      <w:lvlText w:val=""/>
      <w:lvlJc w:val="left"/>
      <w:pPr>
        <w:ind w:left="2880" w:hanging="360"/>
      </w:pPr>
      <w:rPr>
        <w:rFonts w:ascii="Symbol" w:hAnsi="Symbol" w:hint="default"/>
      </w:rPr>
    </w:lvl>
    <w:lvl w:ilvl="4" w:tplc="22347824">
      <w:start w:val="1"/>
      <w:numFmt w:val="bullet"/>
      <w:lvlText w:val="o"/>
      <w:lvlJc w:val="left"/>
      <w:pPr>
        <w:ind w:left="3600" w:hanging="360"/>
      </w:pPr>
      <w:rPr>
        <w:rFonts w:ascii="Courier New" w:hAnsi="Courier New" w:hint="default"/>
      </w:rPr>
    </w:lvl>
    <w:lvl w:ilvl="5" w:tplc="9ED49144">
      <w:start w:val="1"/>
      <w:numFmt w:val="bullet"/>
      <w:lvlText w:val=""/>
      <w:lvlJc w:val="left"/>
      <w:pPr>
        <w:ind w:left="4320" w:hanging="360"/>
      </w:pPr>
      <w:rPr>
        <w:rFonts w:ascii="Wingdings" w:hAnsi="Wingdings" w:hint="default"/>
      </w:rPr>
    </w:lvl>
    <w:lvl w:ilvl="6" w:tplc="76C855CC">
      <w:start w:val="1"/>
      <w:numFmt w:val="bullet"/>
      <w:lvlText w:val=""/>
      <w:lvlJc w:val="left"/>
      <w:pPr>
        <w:ind w:left="5040" w:hanging="360"/>
      </w:pPr>
      <w:rPr>
        <w:rFonts w:ascii="Symbol" w:hAnsi="Symbol" w:hint="default"/>
      </w:rPr>
    </w:lvl>
    <w:lvl w:ilvl="7" w:tplc="0FA21E42">
      <w:start w:val="1"/>
      <w:numFmt w:val="bullet"/>
      <w:lvlText w:val="o"/>
      <w:lvlJc w:val="left"/>
      <w:pPr>
        <w:ind w:left="5760" w:hanging="360"/>
      </w:pPr>
      <w:rPr>
        <w:rFonts w:ascii="Courier New" w:hAnsi="Courier New" w:hint="default"/>
      </w:rPr>
    </w:lvl>
    <w:lvl w:ilvl="8" w:tplc="282A5EA6">
      <w:start w:val="1"/>
      <w:numFmt w:val="bullet"/>
      <w:lvlText w:val=""/>
      <w:lvlJc w:val="left"/>
      <w:pPr>
        <w:ind w:left="6480" w:hanging="360"/>
      </w:pPr>
      <w:rPr>
        <w:rFonts w:ascii="Wingdings" w:hAnsi="Wingdings" w:hint="default"/>
      </w:rPr>
    </w:lvl>
  </w:abstractNum>
  <w:abstractNum w:abstractNumId="32" w15:restartNumberingAfterBreak="0">
    <w:nsid w:val="5F185AE7"/>
    <w:multiLevelType w:val="hybridMultilevel"/>
    <w:tmpl w:val="22686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4AE97E"/>
    <w:multiLevelType w:val="hybridMultilevel"/>
    <w:tmpl w:val="FFFFFFFF"/>
    <w:lvl w:ilvl="0" w:tplc="1F344FA2">
      <w:start w:val="1"/>
      <w:numFmt w:val="bullet"/>
      <w:lvlText w:val=""/>
      <w:lvlJc w:val="left"/>
      <w:pPr>
        <w:ind w:left="720" w:hanging="360"/>
      </w:pPr>
      <w:rPr>
        <w:rFonts w:ascii="Symbol" w:hAnsi="Symbol" w:hint="default"/>
      </w:rPr>
    </w:lvl>
    <w:lvl w:ilvl="1" w:tplc="8E5CCF86">
      <w:start w:val="1"/>
      <w:numFmt w:val="bullet"/>
      <w:lvlText w:val="o"/>
      <w:lvlJc w:val="left"/>
      <w:pPr>
        <w:ind w:left="1440" w:hanging="360"/>
      </w:pPr>
      <w:rPr>
        <w:rFonts w:ascii="Courier New" w:hAnsi="Courier New" w:hint="default"/>
      </w:rPr>
    </w:lvl>
    <w:lvl w:ilvl="2" w:tplc="CAEE82DA">
      <w:start w:val="1"/>
      <w:numFmt w:val="bullet"/>
      <w:lvlText w:val=""/>
      <w:lvlJc w:val="left"/>
      <w:pPr>
        <w:ind w:left="2160" w:hanging="360"/>
      </w:pPr>
      <w:rPr>
        <w:rFonts w:ascii="Wingdings" w:hAnsi="Wingdings" w:hint="default"/>
      </w:rPr>
    </w:lvl>
    <w:lvl w:ilvl="3" w:tplc="81EEEAB6">
      <w:start w:val="1"/>
      <w:numFmt w:val="bullet"/>
      <w:lvlText w:val=""/>
      <w:lvlJc w:val="left"/>
      <w:pPr>
        <w:ind w:left="2880" w:hanging="360"/>
      </w:pPr>
      <w:rPr>
        <w:rFonts w:ascii="Symbol" w:hAnsi="Symbol" w:hint="default"/>
      </w:rPr>
    </w:lvl>
    <w:lvl w:ilvl="4" w:tplc="E39C5EB6">
      <w:start w:val="1"/>
      <w:numFmt w:val="bullet"/>
      <w:lvlText w:val="o"/>
      <w:lvlJc w:val="left"/>
      <w:pPr>
        <w:ind w:left="3600" w:hanging="360"/>
      </w:pPr>
      <w:rPr>
        <w:rFonts w:ascii="Courier New" w:hAnsi="Courier New" w:hint="default"/>
      </w:rPr>
    </w:lvl>
    <w:lvl w:ilvl="5" w:tplc="D7E8694C">
      <w:start w:val="1"/>
      <w:numFmt w:val="bullet"/>
      <w:lvlText w:val=""/>
      <w:lvlJc w:val="left"/>
      <w:pPr>
        <w:ind w:left="4320" w:hanging="360"/>
      </w:pPr>
      <w:rPr>
        <w:rFonts w:ascii="Wingdings" w:hAnsi="Wingdings" w:hint="default"/>
      </w:rPr>
    </w:lvl>
    <w:lvl w:ilvl="6" w:tplc="19A41A4E">
      <w:start w:val="1"/>
      <w:numFmt w:val="bullet"/>
      <w:lvlText w:val=""/>
      <w:lvlJc w:val="left"/>
      <w:pPr>
        <w:ind w:left="5040" w:hanging="360"/>
      </w:pPr>
      <w:rPr>
        <w:rFonts w:ascii="Symbol" w:hAnsi="Symbol" w:hint="default"/>
      </w:rPr>
    </w:lvl>
    <w:lvl w:ilvl="7" w:tplc="780CD27E">
      <w:start w:val="1"/>
      <w:numFmt w:val="bullet"/>
      <w:lvlText w:val="o"/>
      <w:lvlJc w:val="left"/>
      <w:pPr>
        <w:ind w:left="5760" w:hanging="360"/>
      </w:pPr>
      <w:rPr>
        <w:rFonts w:ascii="Courier New" w:hAnsi="Courier New" w:hint="default"/>
      </w:rPr>
    </w:lvl>
    <w:lvl w:ilvl="8" w:tplc="E63ACF16">
      <w:start w:val="1"/>
      <w:numFmt w:val="bullet"/>
      <w:lvlText w:val=""/>
      <w:lvlJc w:val="left"/>
      <w:pPr>
        <w:ind w:left="6480" w:hanging="360"/>
      </w:pPr>
      <w:rPr>
        <w:rFonts w:ascii="Wingdings" w:hAnsi="Wingdings" w:hint="default"/>
      </w:rPr>
    </w:lvl>
  </w:abstractNum>
  <w:abstractNum w:abstractNumId="34" w15:restartNumberingAfterBreak="0">
    <w:nsid w:val="65E01E6B"/>
    <w:multiLevelType w:val="hybridMultilevel"/>
    <w:tmpl w:val="FFFFFFFF"/>
    <w:lvl w:ilvl="0" w:tplc="204A29A2">
      <w:start w:val="1"/>
      <w:numFmt w:val="bullet"/>
      <w:lvlText w:val=""/>
      <w:lvlJc w:val="left"/>
      <w:pPr>
        <w:ind w:left="720" w:hanging="360"/>
      </w:pPr>
      <w:rPr>
        <w:rFonts w:ascii="Symbol" w:hAnsi="Symbol" w:hint="default"/>
      </w:rPr>
    </w:lvl>
    <w:lvl w:ilvl="1" w:tplc="80E6552A">
      <w:start w:val="1"/>
      <w:numFmt w:val="bullet"/>
      <w:lvlText w:val="o"/>
      <w:lvlJc w:val="left"/>
      <w:pPr>
        <w:ind w:left="1440" w:hanging="360"/>
      </w:pPr>
      <w:rPr>
        <w:rFonts w:ascii="Courier New" w:hAnsi="Courier New" w:hint="default"/>
      </w:rPr>
    </w:lvl>
    <w:lvl w:ilvl="2" w:tplc="BD004F86">
      <w:start w:val="1"/>
      <w:numFmt w:val="bullet"/>
      <w:lvlText w:val=""/>
      <w:lvlJc w:val="left"/>
      <w:pPr>
        <w:ind w:left="2160" w:hanging="360"/>
      </w:pPr>
      <w:rPr>
        <w:rFonts w:ascii="Wingdings" w:hAnsi="Wingdings" w:hint="default"/>
      </w:rPr>
    </w:lvl>
    <w:lvl w:ilvl="3" w:tplc="47840CAE">
      <w:start w:val="1"/>
      <w:numFmt w:val="bullet"/>
      <w:lvlText w:val=""/>
      <w:lvlJc w:val="left"/>
      <w:pPr>
        <w:ind w:left="2880" w:hanging="360"/>
      </w:pPr>
      <w:rPr>
        <w:rFonts w:ascii="Symbol" w:hAnsi="Symbol" w:hint="default"/>
      </w:rPr>
    </w:lvl>
    <w:lvl w:ilvl="4" w:tplc="E0969BC0">
      <w:start w:val="1"/>
      <w:numFmt w:val="bullet"/>
      <w:lvlText w:val="o"/>
      <w:lvlJc w:val="left"/>
      <w:pPr>
        <w:ind w:left="3600" w:hanging="360"/>
      </w:pPr>
      <w:rPr>
        <w:rFonts w:ascii="Courier New" w:hAnsi="Courier New" w:hint="default"/>
      </w:rPr>
    </w:lvl>
    <w:lvl w:ilvl="5" w:tplc="82EC3B04">
      <w:start w:val="1"/>
      <w:numFmt w:val="bullet"/>
      <w:lvlText w:val=""/>
      <w:lvlJc w:val="left"/>
      <w:pPr>
        <w:ind w:left="4320" w:hanging="360"/>
      </w:pPr>
      <w:rPr>
        <w:rFonts w:ascii="Wingdings" w:hAnsi="Wingdings" w:hint="default"/>
      </w:rPr>
    </w:lvl>
    <w:lvl w:ilvl="6" w:tplc="735C279A">
      <w:start w:val="1"/>
      <w:numFmt w:val="bullet"/>
      <w:lvlText w:val=""/>
      <w:lvlJc w:val="left"/>
      <w:pPr>
        <w:ind w:left="5040" w:hanging="360"/>
      </w:pPr>
      <w:rPr>
        <w:rFonts w:ascii="Symbol" w:hAnsi="Symbol" w:hint="default"/>
      </w:rPr>
    </w:lvl>
    <w:lvl w:ilvl="7" w:tplc="8298A7BA">
      <w:start w:val="1"/>
      <w:numFmt w:val="bullet"/>
      <w:lvlText w:val="o"/>
      <w:lvlJc w:val="left"/>
      <w:pPr>
        <w:ind w:left="5760" w:hanging="360"/>
      </w:pPr>
      <w:rPr>
        <w:rFonts w:ascii="Courier New" w:hAnsi="Courier New" w:hint="default"/>
      </w:rPr>
    </w:lvl>
    <w:lvl w:ilvl="8" w:tplc="F700827A">
      <w:start w:val="1"/>
      <w:numFmt w:val="bullet"/>
      <w:lvlText w:val=""/>
      <w:lvlJc w:val="left"/>
      <w:pPr>
        <w:ind w:left="6480" w:hanging="360"/>
      </w:pPr>
      <w:rPr>
        <w:rFonts w:ascii="Wingdings" w:hAnsi="Wingdings" w:hint="default"/>
      </w:rPr>
    </w:lvl>
  </w:abstractNum>
  <w:abstractNum w:abstractNumId="35" w15:restartNumberingAfterBreak="0">
    <w:nsid w:val="6659E5B6"/>
    <w:multiLevelType w:val="hybridMultilevel"/>
    <w:tmpl w:val="FFFFFFFF"/>
    <w:lvl w:ilvl="0" w:tplc="549C53AC">
      <w:start w:val="1"/>
      <w:numFmt w:val="bullet"/>
      <w:lvlText w:val=""/>
      <w:lvlJc w:val="left"/>
      <w:pPr>
        <w:ind w:left="720" w:hanging="360"/>
      </w:pPr>
      <w:rPr>
        <w:rFonts w:ascii="Symbol" w:hAnsi="Symbol" w:hint="default"/>
      </w:rPr>
    </w:lvl>
    <w:lvl w:ilvl="1" w:tplc="53CE60B4">
      <w:start w:val="1"/>
      <w:numFmt w:val="bullet"/>
      <w:lvlText w:val="o"/>
      <w:lvlJc w:val="left"/>
      <w:pPr>
        <w:ind w:left="1440" w:hanging="360"/>
      </w:pPr>
      <w:rPr>
        <w:rFonts w:ascii="&quot;Courier New&quot;" w:hAnsi="&quot;Courier New&quot;" w:hint="default"/>
      </w:rPr>
    </w:lvl>
    <w:lvl w:ilvl="2" w:tplc="317486FC">
      <w:start w:val="1"/>
      <w:numFmt w:val="bullet"/>
      <w:lvlText w:val=""/>
      <w:lvlJc w:val="left"/>
      <w:pPr>
        <w:ind w:left="2160" w:hanging="360"/>
      </w:pPr>
      <w:rPr>
        <w:rFonts w:ascii="Wingdings" w:hAnsi="Wingdings" w:hint="default"/>
      </w:rPr>
    </w:lvl>
    <w:lvl w:ilvl="3" w:tplc="03DED226">
      <w:start w:val="1"/>
      <w:numFmt w:val="bullet"/>
      <w:lvlText w:val=""/>
      <w:lvlJc w:val="left"/>
      <w:pPr>
        <w:ind w:left="2880" w:hanging="360"/>
      </w:pPr>
      <w:rPr>
        <w:rFonts w:ascii="Symbol" w:hAnsi="Symbol" w:hint="default"/>
      </w:rPr>
    </w:lvl>
    <w:lvl w:ilvl="4" w:tplc="A628E202">
      <w:start w:val="1"/>
      <w:numFmt w:val="bullet"/>
      <w:lvlText w:val="o"/>
      <w:lvlJc w:val="left"/>
      <w:pPr>
        <w:ind w:left="3600" w:hanging="360"/>
      </w:pPr>
      <w:rPr>
        <w:rFonts w:ascii="Courier New" w:hAnsi="Courier New" w:hint="default"/>
      </w:rPr>
    </w:lvl>
    <w:lvl w:ilvl="5" w:tplc="0FAA28E6">
      <w:start w:val="1"/>
      <w:numFmt w:val="bullet"/>
      <w:lvlText w:val=""/>
      <w:lvlJc w:val="left"/>
      <w:pPr>
        <w:ind w:left="4320" w:hanging="360"/>
      </w:pPr>
      <w:rPr>
        <w:rFonts w:ascii="Wingdings" w:hAnsi="Wingdings" w:hint="default"/>
      </w:rPr>
    </w:lvl>
    <w:lvl w:ilvl="6" w:tplc="6B284A7A">
      <w:start w:val="1"/>
      <w:numFmt w:val="bullet"/>
      <w:lvlText w:val=""/>
      <w:lvlJc w:val="left"/>
      <w:pPr>
        <w:ind w:left="5040" w:hanging="360"/>
      </w:pPr>
      <w:rPr>
        <w:rFonts w:ascii="Symbol" w:hAnsi="Symbol" w:hint="default"/>
      </w:rPr>
    </w:lvl>
    <w:lvl w:ilvl="7" w:tplc="A48E525C">
      <w:start w:val="1"/>
      <w:numFmt w:val="bullet"/>
      <w:lvlText w:val="o"/>
      <w:lvlJc w:val="left"/>
      <w:pPr>
        <w:ind w:left="5760" w:hanging="360"/>
      </w:pPr>
      <w:rPr>
        <w:rFonts w:ascii="Courier New" w:hAnsi="Courier New" w:hint="default"/>
      </w:rPr>
    </w:lvl>
    <w:lvl w:ilvl="8" w:tplc="F9AE43D0">
      <w:start w:val="1"/>
      <w:numFmt w:val="bullet"/>
      <w:lvlText w:val=""/>
      <w:lvlJc w:val="left"/>
      <w:pPr>
        <w:ind w:left="6480" w:hanging="360"/>
      </w:pPr>
      <w:rPr>
        <w:rFonts w:ascii="Wingdings" w:hAnsi="Wingdings" w:hint="default"/>
      </w:rPr>
    </w:lvl>
  </w:abstractNum>
  <w:abstractNum w:abstractNumId="36" w15:restartNumberingAfterBreak="0">
    <w:nsid w:val="6D4C1E51"/>
    <w:multiLevelType w:val="hybridMultilevel"/>
    <w:tmpl w:val="FFFFFFFF"/>
    <w:lvl w:ilvl="0" w:tplc="DD080AA8">
      <w:start w:val="1"/>
      <w:numFmt w:val="bullet"/>
      <w:lvlText w:val=""/>
      <w:lvlJc w:val="left"/>
      <w:pPr>
        <w:ind w:left="720" w:hanging="360"/>
      </w:pPr>
      <w:rPr>
        <w:rFonts w:ascii="Symbol" w:hAnsi="Symbol" w:hint="default"/>
      </w:rPr>
    </w:lvl>
    <w:lvl w:ilvl="1" w:tplc="52643672">
      <w:start w:val="1"/>
      <w:numFmt w:val="bullet"/>
      <w:lvlText w:val="o"/>
      <w:lvlJc w:val="left"/>
      <w:pPr>
        <w:ind w:left="1440" w:hanging="360"/>
      </w:pPr>
      <w:rPr>
        <w:rFonts w:ascii="Courier New" w:hAnsi="Courier New" w:hint="default"/>
      </w:rPr>
    </w:lvl>
    <w:lvl w:ilvl="2" w:tplc="44CE2476">
      <w:start w:val="1"/>
      <w:numFmt w:val="bullet"/>
      <w:lvlText w:val=""/>
      <w:lvlJc w:val="left"/>
      <w:pPr>
        <w:ind w:left="2160" w:hanging="360"/>
      </w:pPr>
      <w:rPr>
        <w:rFonts w:ascii="Wingdings" w:hAnsi="Wingdings" w:hint="default"/>
      </w:rPr>
    </w:lvl>
    <w:lvl w:ilvl="3" w:tplc="0FE2BBEC">
      <w:start w:val="1"/>
      <w:numFmt w:val="bullet"/>
      <w:lvlText w:val=""/>
      <w:lvlJc w:val="left"/>
      <w:pPr>
        <w:ind w:left="2880" w:hanging="360"/>
      </w:pPr>
      <w:rPr>
        <w:rFonts w:ascii="Symbol" w:hAnsi="Symbol" w:hint="default"/>
      </w:rPr>
    </w:lvl>
    <w:lvl w:ilvl="4" w:tplc="C2B41F3A">
      <w:start w:val="1"/>
      <w:numFmt w:val="bullet"/>
      <w:lvlText w:val="o"/>
      <w:lvlJc w:val="left"/>
      <w:pPr>
        <w:ind w:left="3600" w:hanging="360"/>
      </w:pPr>
      <w:rPr>
        <w:rFonts w:ascii="Courier New" w:hAnsi="Courier New" w:hint="default"/>
      </w:rPr>
    </w:lvl>
    <w:lvl w:ilvl="5" w:tplc="4CE4598E">
      <w:start w:val="1"/>
      <w:numFmt w:val="bullet"/>
      <w:lvlText w:val=""/>
      <w:lvlJc w:val="left"/>
      <w:pPr>
        <w:ind w:left="4320" w:hanging="360"/>
      </w:pPr>
      <w:rPr>
        <w:rFonts w:ascii="Wingdings" w:hAnsi="Wingdings" w:hint="default"/>
      </w:rPr>
    </w:lvl>
    <w:lvl w:ilvl="6" w:tplc="F5AA14A2">
      <w:start w:val="1"/>
      <w:numFmt w:val="bullet"/>
      <w:lvlText w:val=""/>
      <w:lvlJc w:val="left"/>
      <w:pPr>
        <w:ind w:left="5040" w:hanging="360"/>
      </w:pPr>
      <w:rPr>
        <w:rFonts w:ascii="Symbol" w:hAnsi="Symbol" w:hint="default"/>
      </w:rPr>
    </w:lvl>
    <w:lvl w:ilvl="7" w:tplc="C7A6CCEC">
      <w:start w:val="1"/>
      <w:numFmt w:val="bullet"/>
      <w:lvlText w:val="o"/>
      <w:lvlJc w:val="left"/>
      <w:pPr>
        <w:ind w:left="5760" w:hanging="360"/>
      </w:pPr>
      <w:rPr>
        <w:rFonts w:ascii="Courier New" w:hAnsi="Courier New" w:hint="default"/>
      </w:rPr>
    </w:lvl>
    <w:lvl w:ilvl="8" w:tplc="2426469C">
      <w:start w:val="1"/>
      <w:numFmt w:val="bullet"/>
      <w:lvlText w:val=""/>
      <w:lvlJc w:val="left"/>
      <w:pPr>
        <w:ind w:left="6480" w:hanging="360"/>
      </w:pPr>
      <w:rPr>
        <w:rFonts w:ascii="Wingdings" w:hAnsi="Wingdings" w:hint="default"/>
      </w:rPr>
    </w:lvl>
  </w:abstractNum>
  <w:abstractNum w:abstractNumId="37" w15:restartNumberingAfterBreak="0">
    <w:nsid w:val="6FE4E8C4"/>
    <w:multiLevelType w:val="hybridMultilevel"/>
    <w:tmpl w:val="FFFFFFFF"/>
    <w:lvl w:ilvl="0" w:tplc="33CEB248">
      <w:start w:val="1"/>
      <w:numFmt w:val="bullet"/>
      <w:lvlText w:val=""/>
      <w:lvlJc w:val="left"/>
      <w:pPr>
        <w:ind w:left="720" w:hanging="360"/>
      </w:pPr>
      <w:rPr>
        <w:rFonts w:ascii="Symbol" w:hAnsi="Symbol" w:hint="default"/>
      </w:rPr>
    </w:lvl>
    <w:lvl w:ilvl="1" w:tplc="E7FAE4D8">
      <w:start w:val="1"/>
      <w:numFmt w:val="bullet"/>
      <w:lvlText w:val="o"/>
      <w:lvlJc w:val="left"/>
      <w:pPr>
        <w:ind w:left="1440" w:hanging="360"/>
      </w:pPr>
      <w:rPr>
        <w:rFonts w:ascii="Courier New" w:hAnsi="Courier New" w:hint="default"/>
      </w:rPr>
    </w:lvl>
    <w:lvl w:ilvl="2" w:tplc="F04E78FA">
      <w:start w:val="1"/>
      <w:numFmt w:val="bullet"/>
      <w:lvlText w:val=""/>
      <w:lvlJc w:val="left"/>
      <w:pPr>
        <w:ind w:left="2160" w:hanging="360"/>
      </w:pPr>
      <w:rPr>
        <w:rFonts w:ascii="Wingdings" w:hAnsi="Wingdings" w:hint="default"/>
      </w:rPr>
    </w:lvl>
    <w:lvl w:ilvl="3" w:tplc="8E168A44">
      <w:start w:val="1"/>
      <w:numFmt w:val="bullet"/>
      <w:lvlText w:val=""/>
      <w:lvlJc w:val="left"/>
      <w:pPr>
        <w:ind w:left="2880" w:hanging="360"/>
      </w:pPr>
      <w:rPr>
        <w:rFonts w:ascii="Symbol" w:hAnsi="Symbol" w:hint="default"/>
      </w:rPr>
    </w:lvl>
    <w:lvl w:ilvl="4" w:tplc="DD0E168A">
      <w:start w:val="1"/>
      <w:numFmt w:val="bullet"/>
      <w:lvlText w:val="o"/>
      <w:lvlJc w:val="left"/>
      <w:pPr>
        <w:ind w:left="3600" w:hanging="360"/>
      </w:pPr>
      <w:rPr>
        <w:rFonts w:ascii="Courier New" w:hAnsi="Courier New" w:hint="default"/>
      </w:rPr>
    </w:lvl>
    <w:lvl w:ilvl="5" w:tplc="FFEA7408">
      <w:start w:val="1"/>
      <w:numFmt w:val="bullet"/>
      <w:lvlText w:val=""/>
      <w:lvlJc w:val="left"/>
      <w:pPr>
        <w:ind w:left="4320" w:hanging="360"/>
      </w:pPr>
      <w:rPr>
        <w:rFonts w:ascii="Wingdings" w:hAnsi="Wingdings" w:hint="default"/>
      </w:rPr>
    </w:lvl>
    <w:lvl w:ilvl="6" w:tplc="D6308EB4">
      <w:start w:val="1"/>
      <w:numFmt w:val="bullet"/>
      <w:lvlText w:val=""/>
      <w:lvlJc w:val="left"/>
      <w:pPr>
        <w:ind w:left="5040" w:hanging="360"/>
      </w:pPr>
      <w:rPr>
        <w:rFonts w:ascii="Symbol" w:hAnsi="Symbol" w:hint="default"/>
      </w:rPr>
    </w:lvl>
    <w:lvl w:ilvl="7" w:tplc="06A069C0">
      <w:start w:val="1"/>
      <w:numFmt w:val="bullet"/>
      <w:lvlText w:val="o"/>
      <w:lvlJc w:val="left"/>
      <w:pPr>
        <w:ind w:left="5760" w:hanging="360"/>
      </w:pPr>
      <w:rPr>
        <w:rFonts w:ascii="Courier New" w:hAnsi="Courier New" w:hint="default"/>
      </w:rPr>
    </w:lvl>
    <w:lvl w:ilvl="8" w:tplc="7F42783A">
      <w:start w:val="1"/>
      <w:numFmt w:val="bullet"/>
      <w:lvlText w:val=""/>
      <w:lvlJc w:val="left"/>
      <w:pPr>
        <w:ind w:left="6480" w:hanging="360"/>
      </w:pPr>
      <w:rPr>
        <w:rFonts w:ascii="Wingdings" w:hAnsi="Wingdings" w:hint="default"/>
      </w:rPr>
    </w:lvl>
  </w:abstractNum>
  <w:abstractNum w:abstractNumId="38" w15:restartNumberingAfterBreak="0">
    <w:nsid w:val="7053FB76"/>
    <w:multiLevelType w:val="hybridMultilevel"/>
    <w:tmpl w:val="FFFFFFFF"/>
    <w:lvl w:ilvl="0" w:tplc="7D62B918">
      <w:start w:val="1"/>
      <w:numFmt w:val="bullet"/>
      <w:lvlText w:val=""/>
      <w:lvlJc w:val="left"/>
      <w:pPr>
        <w:ind w:left="720" w:hanging="360"/>
      </w:pPr>
      <w:rPr>
        <w:rFonts w:ascii="Symbol" w:hAnsi="Symbol" w:hint="default"/>
      </w:rPr>
    </w:lvl>
    <w:lvl w:ilvl="1" w:tplc="5B1CA114">
      <w:start w:val="1"/>
      <w:numFmt w:val="bullet"/>
      <w:lvlText w:val="o"/>
      <w:lvlJc w:val="left"/>
      <w:pPr>
        <w:ind w:left="1440" w:hanging="360"/>
      </w:pPr>
      <w:rPr>
        <w:rFonts w:ascii="Courier New" w:hAnsi="Courier New" w:hint="default"/>
      </w:rPr>
    </w:lvl>
    <w:lvl w:ilvl="2" w:tplc="1264019C">
      <w:start w:val="1"/>
      <w:numFmt w:val="bullet"/>
      <w:lvlText w:val=""/>
      <w:lvlJc w:val="left"/>
      <w:pPr>
        <w:ind w:left="2160" w:hanging="360"/>
      </w:pPr>
      <w:rPr>
        <w:rFonts w:ascii="Wingdings" w:hAnsi="Wingdings" w:hint="default"/>
      </w:rPr>
    </w:lvl>
    <w:lvl w:ilvl="3" w:tplc="2B40A03C">
      <w:start w:val="1"/>
      <w:numFmt w:val="bullet"/>
      <w:lvlText w:val=""/>
      <w:lvlJc w:val="left"/>
      <w:pPr>
        <w:ind w:left="2880" w:hanging="360"/>
      </w:pPr>
      <w:rPr>
        <w:rFonts w:ascii="Symbol" w:hAnsi="Symbol" w:hint="default"/>
      </w:rPr>
    </w:lvl>
    <w:lvl w:ilvl="4" w:tplc="8F948EE4">
      <w:start w:val="1"/>
      <w:numFmt w:val="bullet"/>
      <w:lvlText w:val="o"/>
      <w:lvlJc w:val="left"/>
      <w:pPr>
        <w:ind w:left="3600" w:hanging="360"/>
      </w:pPr>
      <w:rPr>
        <w:rFonts w:ascii="Courier New" w:hAnsi="Courier New" w:hint="default"/>
      </w:rPr>
    </w:lvl>
    <w:lvl w:ilvl="5" w:tplc="500C4214">
      <w:start w:val="1"/>
      <w:numFmt w:val="bullet"/>
      <w:lvlText w:val=""/>
      <w:lvlJc w:val="left"/>
      <w:pPr>
        <w:ind w:left="4320" w:hanging="360"/>
      </w:pPr>
      <w:rPr>
        <w:rFonts w:ascii="Wingdings" w:hAnsi="Wingdings" w:hint="default"/>
      </w:rPr>
    </w:lvl>
    <w:lvl w:ilvl="6" w:tplc="4B382002">
      <w:start w:val="1"/>
      <w:numFmt w:val="bullet"/>
      <w:lvlText w:val=""/>
      <w:lvlJc w:val="left"/>
      <w:pPr>
        <w:ind w:left="5040" w:hanging="360"/>
      </w:pPr>
      <w:rPr>
        <w:rFonts w:ascii="Symbol" w:hAnsi="Symbol" w:hint="default"/>
      </w:rPr>
    </w:lvl>
    <w:lvl w:ilvl="7" w:tplc="6434814A">
      <w:start w:val="1"/>
      <w:numFmt w:val="bullet"/>
      <w:lvlText w:val="o"/>
      <w:lvlJc w:val="left"/>
      <w:pPr>
        <w:ind w:left="5760" w:hanging="360"/>
      </w:pPr>
      <w:rPr>
        <w:rFonts w:ascii="Courier New" w:hAnsi="Courier New" w:hint="default"/>
      </w:rPr>
    </w:lvl>
    <w:lvl w:ilvl="8" w:tplc="88EA1F06">
      <w:start w:val="1"/>
      <w:numFmt w:val="bullet"/>
      <w:lvlText w:val=""/>
      <w:lvlJc w:val="left"/>
      <w:pPr>
        <w:ind w:left="6480" w:hanging="360"/>
      </w:pPr>
      <w:rPr>
        <w:rFonts w:ascii="Wingdings" w:hAnsi="Wingdings" w:hint="default"/>
      </w:rPr>
    </w:lvl>
  </w:abstractNum>
  <w:abstractNum w:abstractNumId="39" w15:restartNumberingAfterBreak="0">
    <w:nsid w:val="70BF268D"/>
    <w:multiLevelType w:val="hybridMultilevel"/>
    <w:tmpl w:val="58F87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F24DC0"/>
    <w:multiLevelType w:val="hybridMultilevel"/>
    <w:tmpl w:val="19C27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8A54CA"/>
    <w:multiLevelType w:val="hybridMultilevel"/>
    <w:tmpl w:val="FFFFFFFF"/>
    <w:lvl w:ilvl="0" w:tplc="01102A9E">
      <w:start w:val="1"/>
      <w:numFmt w:val="bullet"/>
      <w:lvlText w:val=""/>
      <w:lvlJc w:val="left"/>
      <w:pPr>
        <w:ind w:left="720" w:hanging="360"/>
      </w:pPr>
      <w:rPr>
        <w:rFonts w:ascii="Symbol" w:hAnsi="Symbol" w:hint="default"/>
      </w:rPr>
    </w:lvl>
    <w:lvl w:ilvl="1" w:tplc="774AB738">
      <w:start w:val="1"/>
      <w:numFmt w:val="bullet"/>
      <w:lvlText w:val="o"/>
      <w:lvlJc w:val="left"/>
      <w:pPr>
        <w:ind w:left="1440" w:hanging="360"/>
      </w:pPr>
      <w:rPr>
        <w:rFonts w:ascii="Courier New" w:hAnsi="Courier New" w:hint="default"/>
      </w:rPr>
    </w:lvl>
    <w:lvl w:ilvl="2" w:tplc="5A828064">
      <w:start w:val="1"/>
      <w:numFmt w:val="bullet"/>
      <w:lvlText w:val=""/>
      <w:lvlJc w:val="left"/>
      <w:pPr>
        <w:ind w:left="2160" w:hanging="360"/>
      </w:pPr>
      <w:rPr>
        <w:rFonts w:ascii="Wingdings" w:hAnsi="Wingdings" w:hint="default"/>
      </w:rPr>
    </w:lvl>
    <w:lvl w:ilvl="3" w:tplc="150A9EFE">
      <w:start w:val="1"/>
      <w:numFmt w:val="bullet"/>
      <w:lvlText w:val=""/>
      <w:lvlJc w:val="left"/>
      <w:pPr>
        <w:ind w:left="2880" w:hanging="360"/>
      </w:pPr>
      <w:rPr>
        <w:rFonts w:ascii="Symbol" w:hAnsi="Symbol" w:hint="default"/>
      </w:rPr>
    </w:lvl>
    <w:lvl w:ilvl="4" w:tplc="13E6BF1A">
      <w:start w:val="1"/>
      <w:numFmt w:val="bullet"/>
      <w:lvlText w:val="o"/>
      <w:lvlJc w:val="left"/>
      <w:pPr>
        <w:ind w:left="3600" w:hanging="360"/>
      </w:pPr>
      <w:rPr>
        <w:rFonts w:ascii="Courier New" w:hAnsi="Courier New" w:hint="default"/>
      </w:rPr>
    </w:lvl>
    <w:lvl w:ilvl="5" w:tplc="D4648AC0">
      <w:start w:val="1"/>
      <w:numFmt w:val="bullet"/>
      <w:lvlText w:val=""/>
      <w:lvlJc w:val="left"/>
      <w:pPr>
        <w:ind w:left="4320" w:hanging="360"/>
      </w:pPr>
      <w:rPr>
        <w:rFonts w:ascii="Wingdings" w:hAnsi="Wingdings" w:hint="default"/>
      </w:rPr>
    </w:lvl>
    <w:lvl w:ilvl="6" w:tplc="5F664CA2">
      <w:start w:val="1"/>
      <w:numFmt w:val="bullet"/>
      <w:lvlText w:val=""/>
      <w:lvlJc w:val="left"/>
      <w:pPr>
        <w:ind w:left="5040" w:hanging="360"/>
      </w:pPr>
      <w:rPr>
        <w:rFonts w:ascii="Symbol" w:hAnsi="Symbol" w:hint="default"/>
      </w:rPr>
    </w:lvl>
    <w:lvl w:ilvl="7" w:tplc="62BA12A0">
      <w:start w:val="1"/>
      <w:numFmt w:val="bullet"/>
      <w:lvlText w:val="o"/>
      <w:lvlJc w:val="left"/>
      <w:pPr>
        <w:ind w:left="5760" w:hanging="360"/>
      </w:pPr>
      <w:rPr>
        <w:rFonts w:ascii="Courier New" w:hAnsi="Courier New" w:hint="default"/>
      </w:rPr>
    </w:lvl>
    <w:lvl w:ilvl="8" w:tplc="EF02A026">
      <w:start w:val="1"/>
      <w:numFmt w:val="bullet"/>
      <w:lvlText w:val=""/>
      <w:lvlJc w:val="left"/>
      <w:pPr>
        <w:ind w:left="6480" w:hanging="360"/>
      </w:pPr>
      <w:rPr>
        <w:rFonts w:ascii="Wingdings" w:hAnsi="Wingdings" w:hint="default"/>
      </w:rPr>
    </w:lvl>
  </w:abstractNum>
  <w:abstractNum w:abstractNumId="42" w15:restartNumberingAfterBreak="0">
    <w:nsid w:val="7D0F8B25"/>
    <w:multiLevelType w:val="hybridMultilevel"/>
    <w:tmpl w:val="FFFFFFFF"/>
    <w:lvl w:ilvl="0" w:tplc="1582638A">
      <w:start w:val="1"/>
      <w:numFmt w:val="bullet"/>
      <w:lvlText w:val=""/>
      <w:lvlJc w:val="left"/>
      <w:pPr>
        <w:ind w:left="720" w:hanging="360"/>
      </w:pPr>
      <w:rPr>
        <w:rFonts w:ascii="Symbol" w:hAnsi="Symbol" w:hint="default"/>
      </w:rPr>
    </w:lvl>
    <w:lvl w:ilvl="1" w:tplc="25BE5EF4">
      <w:start w:val="1"/>
      <w:numFmt w:val="bullet"/>
      <w:lvlText w:val="o"/>
      <w:lvlJc w:val="left"/>
      <w:pPr>
        <w:ind w:left="1440" w:hanging="360"/>
      </w:pPr>
      <w:rPr>
        <w:rFonts w:ascii="Courier New" w:hAnsi="Courier New" w:hint="default"/>
      </w:rPr>
    </w:lvl>
    <w:lvl w:ilvl="2" w:tplc="4D2E5FB0">
      <w:start w:val="1"/>
      <w:numFmt w:val="bullet"/>
      <w:lvlText w:val=""/>
      <w:lvlJc w:val="left"/>
      <w:pPr>
        <w:ind w:left="2160" w:hanging="360"/>
      </w:pPr>
      <w:rPr>
        <w:rFonts w:ascii="Wingdings" w:hAnsi="Wingdings" w:hint="default"/>
      </w:rPr>
    </w:lvl>
    <w:lvl w:ilvl="3" w:tplc="59D8393C">
      <w:start w:val="1"/>
      <w:numFmt w:val="bullet"/>
      <w:lvlText w:val=""/>
      <w:lvlJc w:val="left"/>
      <w:pPr>
        <w:ind w:left="2880" w:hanging="360"/>
      </w:pPr>
      <w:rPr>
        <w:rFonts w:ascii="Symbol" w:hAnsi="Symbol" w:hint="default"/>
      </w:rPr>
    </w:lvl>
    <w:lvl w:ilvl="4" w:tplc="3A924042">
      <w:start w:val="1"/>
      <w:numFmt w:val="bullet"/>
      <w:lvlText w:val="o"/>
      <w:lvlJc w:val="left"/>
      <w:pPr>
        <w:ind w:left="3600" w:hanging="360"/>
      </w:pPr>
      <w:rPr>
        <w:rFonts w:ascii="Courier New" w:hAnsi="Courier New" w:hint="default"/>
      </w:rPr>
    </w:lvl>
    <w:lvl w:ilvl="5" w:tplc="8CEA961C">
      <w:start w:val="1"/>
      <w:numFmt w:val="bullet"/>
      <w:lvlText w:val=""/>
      <w:lvlJc w:val="left"/>
      <w:pPr>
        <w:ind w:left="4320" w:hanging="360"/>
      </w:pPr>
      <w:rPr>
        <w:rFonts w:ascii="Wingdings" w:hAnsi="Wingdings" w:hint="default"/>
      </w:rPr>
    </w:lvl>
    <w:lvl w:ilvl="6" w:tplc="276E031E">
      <w:start w:val="1"/>
      <w:numFmt w:val="bullet"/>
      <w:lvlText w:val=""/>
      <w:lvlJc w:val="left"/>
      <w:pPr>
        <w:ind w:left="5040" w:hanging="360"/>
      </w:pPr>
      <w:rPr>
        <w:rFonts w:ascii="Symbol" w:hAnsi="Symbol" w:hint="default"/>
      </w:rPr>
    </w:lvl>
    <w:lvl w:ilvl="7" w:tplc="F88EE542">
      <w:start w:val="1"/>
      <w:numFmt w:val="bullet"/>
      <w:lvlText w:val="o"/>
      <w:lvlJc w:val="left"/>
      <w:pPr>
        <w:ind w:left="5760" w:hanging="360"/>
      </w:pPr>
      <w:rPr>
        <w:rFonts w:ascii="Courier New" w:hAnsi="Courier New" w:hint="default"/>
      </w:rPr>
    </w:lvl>
    <w:lvl w:ilvl="8" w:tplc="D8BA10D0">
      <w:start w:val="1"/>
      <w:numFmt w:val="bullet"/>
      <w:lvlText w:val=""/>
      <w:lvlJc w:val="left"/>
      <w:pPr>
        <w:ind w:left="6480" w:hanging="360"/>
      </w:pPr>
      <w:rPr>
        <w:rFonts w:ascii="Wingdings" w:hAnsi="Wingdings" w:hint="default"/>
      </w:rPr>
    </w:lvl>
  </w:abstractNum>
  <w:abstractNum w:abstractNumId="43" w15:restartNumberingAfterBreak="0">
    <w:nsid w:val="7DC35D36"/>
    <w:multiLevelType w:val="hybridMultilevel"/>
    <w:tmpl w:val="FFFFFFFF"/>
    <w:lvl w:ilvl="0" w:tplc="982A0184">
      <w:start w:val="1"/>
      <w:numFmt w:val="bullet"/>
      <w:lvlText w:val=""/>
      <w:lvlJc w:val="left"/>
      <w:pPr>
        <w:ind w:left="720" w:hanging="360"/>
      </w:pPr>
      <w:rPr>
        <w:rFonts w:ascii="Symbol" w:hAnsi="Symbol" w:hint="default"/>
      </w:rPr>
    </w:lvl>
    <w:lvl w:ilvl="1" w:tplc="5BB815B6">
      <w:start w:val="1"/>
      <w:numFmt w:val="bullet"/>
      <w:lvlText w:val="o"/>
      <w:lvlJc w:val="left"/>
      <w:pPr>
        <w:ind w:left="1440" w:hanging="360"/>
      </w:pPr>
      <w:rPr>
        <w:rFonts w:ascii="Courier New" w:hAnsi="Courier New" w:hint="default"/>
      </w:rPr>
    </w:lvl>
    <w:lvl w:ilvl="2" w:tplc="4E3843CC">
      <w:start w:val="1"/>
      <w:numFmt w:val="bullet"/>
      <w:lvlText w:val=""/>
      <w:lvlJc w:val="left"/>
      <w:pPr>
        <w:ind w:left="2160" w:hanging="360"/>
      </w:pPr>
      <w:rPr>
        <w:rFonts w:ascii="Wingdings" w:hAnsi="Wingdings" w:hint="default"/>
      </w:rPr>
    </w:lvl>
    <w:lvl w:ilvl="3" w:tplc="443C43D6">
      <w:start w:val="1"/>
      <w:numFmt w:val="bullet"/>
      <w:lvlText w:val=""/>
      <w:lvlJc w:val="left"/>
      <w:pPr>
        <w:ind w:left="2880" w:hanging="360"/>
      </w:pPr>
      <w:rPr>
        <w:rFonts w:ascii="Symbol" w:hAnsi="Symbol" w:hint="default"/>
      </w:rPr>
    </w:lvl>
    <w:lvl w:ilvl="4" w:tplc="C4744468">
      <w:start w:val="1"/>
      <w:numFmt w:val="bullet"/>
      <w:lvlText w:val="o"/>
      <w:lvlJc w:val="left"/>
      <w:pPr>
        <w:ind w:left="3600" w:hanging="360"/>
      </w:pPr>
      <w:rPr>
        <w:rFonts w:ascii="Courier New" w:hAnsi="Courier New" w:hint="default"/>
      </w:rPr>
    </w:lvl>
    <w:lvl w:ilvl="5" w:tplc="B22E38A8">
      <w:start w:val="1"/>
      <w:numFmt w:val="bullet"/>
      <w:lvlText w:val=""/>
      <w:lvlJc w:val="left"/>
      <w:pPr>
        <w:ind w:left="4320" w:hanging="360"/>
      </w:pPr>
      <w:rPr>
        <w:rFonts w:ascii="Wingdings" w:hAnsi="Wingdings" w:hint="default"/>
      </w:rPr>
    </w:lvl>
    <w:lvl w:ilvl="6" w:tplc="DBA85798">
      <w:start w:val="1"/>
      <w:numFmt w:val="bullet"/>
      <w:lvlText w:val=""/>
      <w:lvlJc w:val="left"/>
      <w:pPr>
        <w:ind w:left="5040" w:hanging="360"/>
      </w:pPr>
      <w:rPr>
        <w:rFonts w:ascii="Symbol" w:hAnsi="Symbol" w:hint="default"/>
      </w:rPr>
    </w:lvl>
    <w:lvl w:ilvl="7" w:tplc="EF88D5E8">
      <w:start w:val="1"/>
      <w:numFmt w:val="bullet"/>
      <w:lvlText w:val="o"/>
      <w:lvlJc w:val="left"/>
      <w:pPr>
        <w:ind w:left="5760" w:hanging="360"/>
      </w:pPr>
      <w:rPr>
        <w:rFonts w:ascii="Courier New" w:hAnsi="Courier New" w:hint="default"/>
      </w:rPr>
    </w:lvl>
    <w:lvl w:ilvl="8" w:tplc="DAD0D5EA">
      <w:start w:val="1"/>
      <w:numFmt w:val="bullet"/>
      <w:lvlText w:val=""/>
      <w:lvlJc w:val="left"/>
      <w:pPr>
        <w:ind w:left="6480" w:hanging="360"/>
      </w:pPr>
      <w:rPr>
        <w:rFonts w:ascii="Wingdings" w:hAnsi="Wingdings" w:hint="default"/>
      </w:rPr>
    </w:lvl>
  </w:abstractNum>
  <w:abstractNum w:abstractNumId="44" w15:restartNumberingAfterBreak="0">
    <w:nsid w:val="7F8AB7BF"/>
    <w:multiLevelType w:val="hybridMultilevel"/>
    <w:tmpl w:val="FFFFFFFF"/>
    <w:lvl w:ilvl="0" w:tplc="E396B2FE">
      <w:start w:val="1"/>
      <w:numFmt w:val="bullet"/>
      <w:lvlText w:val=""/>
      <w:lvlJc w:val="left"/>
      <w:pPr>
        <w:ind w:left="720" w:hanging="360"/>
      </w:pPr>
      <w:rPr>
        <w:rFonts w:ascii="Symbol" w:hAnsi="Symbol" w:hint="default"/>
      </w:rPr>
    </w:lvl>
    <w:lvl w:ilvl="1" w:tplc="4A9A88FE">
      <w:start w:val="1"/>
      <w:numFmt w:val="bullet"/>
      <w:lvlText w:val="o"/>
      <w:lvlJc w:val="left"/>
      <w:pPr>
        <w:ind w:left="1440" w:hanging="360"/>
      </w:pPr>
      <w:rPr>
        <w:rFonts w:ascii="Courier New" w:hAnsi="Courier New" w:hint="default"/>
      </w:rPr>
    </w:lvl>
    <w:lvl w:ilvl="2" w:tplc="0E6ED464">
      <w:start w:val="1"/>
      <w:numFmt w:val="bullet"/>
      <w:lvlText w:val=""/>
      <w:lvlJc w:val="left"/>
      <w:pPr>
        <w:ind w:left="2160" w:hanging="360"/>
      </w:pPr>
      <w:rPr>
        <w:rFonts w:ascii="Wingdings" w:hAnsi="Wingdings" w:hint="default"/>
      </w:rPr>
    </w:lvl>
    <w:lvl w:ilvl="3" w:tplc="944004F0">
      <w:start w:val="1"/>
      <w:numFmt w:val="bullet"/>
      <w:lvlText w:val=""/>
      <w:lvlJc w:val="left"/>
      <w:pPr>
        <w:ind w:left="2880" w:hanging="360"/>
      </w:pPr>
      <w:rPr>
        <w:rFonts w:ascii="Symbol" w:hAnsi="Symbol" w:hint="default"/>
      </w:rPr>
    </w:lvl>
    <w:lvl w:ilvl="4" w:tplc="B724813C">
      <w:start w:val="1"/>
      <w:numFmt w:val="bullet"/>
      <w:lvlText w:val="o"/>
      <w:lvlJc w:val="left"/>
      <w:pPr>
        <w:ind w:left="3600" w:hanging="360"/>
      </w:pPr>
      <w:rPr>
        <w:rFonts w:ascii="Courier New" w:hAnsi="Courier New" w:hint="default"/>
      </w:rPr>
    </w:lvl>
    <w:lvl w:ilvl="5" w:tplc="64F44A8A">
      <w:start w:val="1"/>
      <w:numFmt w:val="bullet"/>
      <w:lvlText w:val=""/>
      <w:lvlJc w:val="left"/>
      <w:pPr>
        <w:ind w:left="4320" w:hanging="360"/>
      </w:pPr>
      <w:rPr>
        <w:rFonts w:ascii="Wingdings" w:hAnsi="Wingdings" w:hint="default"/>
      </w:rPr>
    </w:lvl>
    <w:lvl w:ilvl="6" w:tplc="E724E4C8">
      <w:start w:val="1"/>
      <w:numFmt w:val="bullet"/>
      <w:lvlText w:val=""/>
      <w:lvlJc w:val="left"/>
      <w:pPr>
        <w:ind w:left="5040" w:hanging="360"/>
      </w:pPr>
      <w:rPr>
        <w:rFonts w:ascii="Symbol" w:hAnsi="Symbol" w:hint="default"/>
      </w:rPr>
    </w:lvl>
    <w:lvl w:ilvl="7" w:tplc="602622D0">
      <w:start w:val="1"/>
      <w:numFmt w:val="bullet"/>
      <w:lvlText w:val="o"/>
      <w:lvlJc w:val="left"/>
      <w:pPr>
        <w:ind w:left="5760" w:hanging="360"/>
      </w:pPr>
      <w:rPr>
        <w:rFonts w:ascii="Courier New" w:hAnsi="Courier New" w:hint="default"/>
      </w:rPr>
    </w:lvl>
    <w:lvl w:ilvl="8" w:tplc="D062D2EC">
      <w:start w:val="1"/>
      <w:numFmt w:val="bullet"/>
      <w:lvlText w:val=""/>
      <w:lvlJc w:val="left"/>
      <w:pPr>
        <w:ind w:left="6480" w:hanging="360"/>
      </w:pPr>
      <w:rPr>
        <w:rFonts w:ascii="Wingdings" w:hAnsi="Wingdings" w:hint="default"/>
      </w:rPr>
    </w:lvl>
  </w:abstractNum>
  <w:num w:numId="1" w16cid:durableId="1179079922">
    <w:abstractNumId w:val="42"/>
  </w:num>
  <w:num w:numId="2" w16cid:durableId="729499037">
    <w:abstractNumId w:val="25"/>
  </w:num>
  <w:num w:numId="3" w16cid:durableId="1287930632">
    <w:abstractNumId w:val="37"/>
  </w:num>
  <w:num w:numId="4" w16cid:durableId="262038068">
    <w:abstractNumId w:val="31"/>
  </w:num>
  <w:num w:numId="5" w16cid:durableId="1288269916">
    <w:abstractNumId w:val="13"/>
  </w:num>
  <w:num w:numId="6" w16cid:durableId="640699338">
    <w:abstractNumId w:val="41"/>
  </w:num>
  <w:num w:numId="7" w16cid:durableId="886646162">
    <w:abstractNumId w:val="14"/>
  </w:num>
  <w:num w:numId="8" w16cid:durableId="1924297153">
    <w:abstractNumId w:val="28"/>
  </w:num>
  <w:num w:numId="9" w16cid:durableId="1967273043">
    <w:abstractNumId w:val="44"/>
  </w:num>
  <w:num w:numId="10" w16cid:durableId="864094728">
    <w:abstractNumId w:val="40"/>
  </w:num>
  <w:num w:numId="11" w16cid:durableId="768281823">
    <w:abstractNumId w:val="39"/>
  </w:num>
  <w:num w:numId="12" w16cid:durableId="1726836295">
    <w:abstractNumId w:val="32"/>
  </w:num>
  <w:num w:numId="13" w16cid:durableId="753015586">
    <w:abstractNumId w:val="5"/>
  </w:num>
  <w:num w:numId="14" w16cid:durableId="279797505">
    <w:abstractNumId w:val="43"/>
  </w:num>
  <w:num w:numId="15" w16cid:durableId="1302032917">
    <w:abstractNumId w:val="27"/>
  </w:num>
  <w:num w:numId="16" w16cid:durableId="47458681">
    <w:abstractNumId w:val="4"/>
  </w:num>
  <w:num w:numId="17" w16cid:durableId="308704842">
    <w:abstractNumId w:val="15"/>
  </w:num>
  <w:num w:numId="18" w16cid:durableId="1645234508">
    <w:abstractNumId w:val="1"/>
  </w:num>
  <w:num w:numId="19" w16cid:durableId="821822020">
    <w:abstractNumId w:val="16"/>
  </w:num>
  <w:num w:numId="20" w16cid:durableId="1689670601">
    <w:abstractNumId w:val="18"/>
  </w:num>
  <w:num w:numId="21" w16cid:durableId="1847400491">
    <w:abstractNumId w:val="11"/>
  </w:num>
  <w:num w:numId="22" w16cid:durableId="1250777176">
    <w:abstractNumId w:val="17"/>
  </w:num>
  <w:num w:numId="23" w16cid:durableId="2065331528">
    <w:abstractNumId w:val="7"/>
  </w:num>
  <w:num w:numId="24" w16cid:durableId="1670715228">
    <w:abstractNumId w:val="24"/>
  </w:num>
  <w:num w:numId="25" w16cid:durableId="1365905268">
    <w:abstractNumId w:val="19"/>
  </w:num>
  <w:num w:numId="26" w16cid:durableId="946155755">
    <w:abstractNumId w:val="34"/>
  </w:num>
  <w:num w:numId="27" w16cid:durableId="1986426935">
    <w:abstractNumId w:val="0"/>
  </w:num>
  <w:num w:numId="28" w16cid:durableId="1335303088">
    <w:abstractNumId w:val="6"/>
  </w:num>
  <w:num w:numId="29" w16cid:durableId="1515992069">
    <w:abstractNumId w:val="12"/>
  </w:num>
  <w:num w:numId="30" w16cid:durableId="865828323">
    <w:abstractNumId w:val="35"/>
  </w:num>
  <w:num w:numId="31" w16cid:durableId="705521511">
    <w:abstractNumId w:val="10"/>
  </w:num>
  <w:num w:numId="32" w16cid:durableId="156194329">
    <w:abstractNumId w:val="29"/>
  </w:num>
  <w:num w:numId="33" w16cid:durableId="777142907">
    <w:abstractNumId w:val="38"/>
  </w:num>
  <w:num w:numId="34" w16cid:durableId="2072460983">
    <w:abstractNumId w:val="23"/>
  </w:num>
  <w:num w:numId="35" w16cid:durableId="1361129579">
    <w:abstractNumId w:val="33"/>
  </w:num>
  <w:num w:numId="36" w16cid:durableId="1465074746">
    <w:abstractNumId w:val="36"/>
  </w:num>
  <w:num w:numId="37" w16cid:durableId="1497107196">
    <w:abstractNumId w:val="8"/>
  </w:num>
  <w:num w:numId="38" w16cid:durableId="365984391">
    <w:abstractNumId w:val="30"/>
  </w:num>
  <w:num w:numId="39" w16cid:durableId="1738016813">
    <w:abstractNumId w:val="22"/>
  </w:num>
  <w:num w:numId="40" w16cid:durableId="727416071">
    <w:abstractNumId w:val="9"/>
  </w:num>
  <w:num w:numId="41" w16cid:durableId="1134445311">
    <w:abstractNumId w:val="3"/>
  </w:num>
  <w:num w:numId="42" w16cid:durableId="655036944">
    <w:abstractNumId w:val="20"/>
  </w:num>
  <w:num w:numId="43" w16cid:durableId="609553233">
    <w:abstractNumId w:val="26"/>
  </w:num>
  <w:num w:numId="44" w16cid:durableId="564607562">
    <w:abstractNumId w:val="2"/>
  </w:num>
  <w:num w:numId="45" w16cid:durableId="1254779338">
    <w:abstractNumId w:val="21"/>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evin Cramer">
    <w15:presenceInfo w15:providerId="AD" w15:userId="S::kevincramer@microsoft.com::19b8fdd5-ae3f-4689-8ae1-17b989f55d6c"/>
  </w15:person>
  <w15:person w15:author="Ganesh Sivaraman">
    <w15:presenceInfo w15:providerId="AD" w15:userId="S::gsivaraman_nvidia.com#ext#@microsoft.onmicrosoft.com::4ba5d0d7-845a-41f4-b965-057ae19a0f49"/>
  </w15:person>
  <w15:person w15:author="Jathavan Sriram">
    <w15:presenceInfo w15:providerId="AD" w15:userId="S::jsriram_nvidia.com#ext#@microsoft.onmicrosoft.com::7ec7d4af-d8cd-4f18-b284-e514d71dde79"/>
  </w15:person>
  <w15:person w15:author="Raj Nemani">
    <w15:presenceInfo w15:providerId="AD" w15:userId="S::ranema@microsoft.com::e986edae-6a6c-4534-8f18-6fd7904ab048"/>
  </w15:person>
  <w15:person w15:author="Aaron Weissbart">
    <w15:presenceInfo w15:providerId="AD" w15:userId="S::aweissbart@microsoft.com::09ab8740-ec3b-47db-a4ab-9915a6cf9161"/>
  </w15:person>
  <w15:person w15:author="Paul Sorensen">
    <w15:presenceInfo w15:providerId="AD" w15:userId="S::psorensen_nvidia.com#ext#@microsoft.onmicrosoft.com::6dd303d5-ed10-4216-96da-1b6e45f6c3f6"/>
  </w15:person>
  <w15:person w15:author="Angel Mata">
    <w15:presenceInfo w15:providerId="AD" w15:userId="S::amata_nvidia.com#ext#@microsoft.onmicrosoft.com::b22afb48-cc09-423a-9b1e-ac5239ca45ac"/>
  </w15:person>
  <w15:person w15:author="Maria Torculas">
    <w15:presenceInfo w15:providerId="AD" w15:userId="S::mtorculas_nvidia.com#ext#@microsoft.onmicrosoft.com::78fb05c8-48f9-4d67-9b4f-b820b59a3b00"/>
  </w15:person>
  <w15:person w15:author="Martin Karlsson">
    <w15:presenceInfo w15:providerId="AD" w15:userId="S::mkarlsson_nvidia.com#ext#@microsoft.onmicrosoft.com::29c99537-c98f-49c0-a72e-d450485c931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B53E8"/>
    <w:rsid w:val="00000012"/>
    <w:rsid w:val="00000214"/>
    <w:rsid w:val="000007C8"/>
    <w:rsid w:val="00000A24"/>
    <w:rsid w:val="00000DC6"/>
    <w:rsid w:val="00000DFF"/>
    <w:rsid w:val="00001142"/>
    <w:rsid w:val="000011BE"/>
    <w:rsid w:val="00001362"/>
    <w:rsid w:val="0000160B"/>
    <w:rsid w:val="00002412"/>
    <w:rsid w:val="000024F8"/>
    <w:rsid w:val="00002629"/>
    <w:rsid w:val="000026C0"/>
    <w:rsid w:val="00002778"/>
    <w:rsid w:val="00002FFB"/>
    <w:rsid w:val="0000305B"/>
    <w:rsid w:val="0000377A"/>
    <w:rsid w:val="00003A42"/>
    <w:rsid w:val="00004272"/>
    <w:rsid w:val="0000440D"/>
    <w:rsid w:val="00004434"/>
    <w:rsid w:val="00004557"/>
    <w:rsid w:val="000046CE"/>
    <w:rsid w:val="00004935"/>
    <w:rsid w:val="00004AC8"/>
    <w:rsid w:val="00004BCD"/>
    <w:rsid w:val="00004CF9"/>
    <w:rsid w:val="00004DD7"/>
    <w:rsid w:val="0000581E"/>
    <w:rsid w:val="00005D04"/>
    <w:rsid w:val="0000610D"/>
    <w:rsid w:val="0000674F"/>
    <w:rsid w:val="00006BB8"/>
    <w:rsid w:val="00007034"/>
    <w:rsid w:val="00007386"/>
    <w:rsid w:val="000075BC"/>
    <w:rsid w:val="00007847"/>
    <w:rsid w:val="000100F6"/>
    <w:rsid w:val="00010D24"/>
    <w:rsid w:val="00010DAB"/>
    <w:rsid w:val="00010F1B"/>
    <w:rsid w:val="0001167C"/>
    <w:rsid w:val="00011C5E"/>
    <w:rsid w:val="000120B4"/>
    <w:rsid w:val="000120BE"/>
    <w:rsid w:val="00012295"/>
    <w:rsid w:val="0001236F"/>
    <w:rsid w:val="000126C8"/>
    <w:rsid w:val="000128B8"/>
    <w:rsid w:val="00012CF7"/>
    <w:rsid w:val="00012DFB"/>
    <w:rsid w:val="00013185"/>
    <w:rsid w:val="000131E3"/>
    <w:rsid w:val="00013485"/>
    <w:rsid w:val="00013714"/>
    <w:rsid w:val="00013899"/>
    <w:rsid w:val="0001398A"/>
    <w:rsid w:val="00013BAF"/>
    <w:rsid w:val="0001441C"/>
    <w:rsid w:val="00014428"/>
    <w:rsid w:val="000145B3"/>
    <w:rsid w:val="00014679"/>
    <w:rsid w:val="000146C2"/>
    <w:rsid w:val="000148C9"/>
    <w:rsid w:val="00014949"/>
    <w:rsid w:val="00014B92"/>
    <w:rsid w:val="00014D6A"/>
    <w:rsid w:val="00015081"/>
    <w:rsid w:val="000150C2"/>
    <w:rsid w:val="000153BD"/>
    <w:rsid w:val="000153D5"/>
    <w:rsid w:val="0001575C"/>
    <w:rsid w:val="0001577B"/>
    <w:rsid w:val="00015870"/>
    <w:rsid w:val="00015B83"/>
    <w:rsid w:val="000163B1"/>
    <w:rsid w:val="00016C48"/>
    <w:rsid w:val="00016E64"/>
    <w:rsid w:val="00016EC4"/>
    <w:rsid w:val="00016F31"/>
    <w:rsid w:val="0001728B"/>
    <w:rsid w:val="00017553"/>
    <w:rsid w:val="000201E9"/>
    <w:rsid w:val="000204E6"/>
    <w:rsid w:val="0002070B"/>
    <w:rsid w:val="00020BDF"/>
    <w:rsid w:val="00020C35"/>
    <w:rsid w:val="00020C92"/>
    <w:rsid w:val="00020F4A"/>
    <w:rsid w:val="00021227"/>
    <w:rsid w:val="00021473"/>
    <w:rsid w:val="000219A4"/>
    <w:rsid w:val="00021A5E"/>
    <w:rsid w:val="00021DA2"/>
    <w:rsid w:val="00021FB7"/>
    <w:rsid w:val="00022159"/>
    <w:rsid w:val="000222A6"/>
    <w:rsid w:val="000222CA"/>
    <w:rsid w:val="0002271B"/>
    <w:rsid w:val="00022B42"/>
    <w:rsid w:val="00022EAF"/>
    <w:rsid w:val="0002309F"/>
    <w:rsid w:val="00023465"/>
    <w:rsid w:val="00023557"/>
    <w:rsid w:val="000238EE"/>
    <w:rsid w:val="00023CA8"/>
    <w:rsid w:val="00024DB3"/>
    <w:rsid w:val="00024FB7"/>
    <w:rsid w:val="000250CD"/>
    <w:rsid w:val="00025138"/>
    <w:rsid w:val="000252B5"/>
    <w:rsid w:val="0002579B"/>
    <w:rsid w:val="000257E2"/>
    <w:rsid w:val="0002603F"/>
    <w:rsid w:val="0002624A"/>
    <w:rsid w:val="0002655C"/>
    <w:rsid w:val="000267E5"/>
    <w:rsid w:val="00026825"/>
    <w:rsid w:val="00026D15"/>
    <w:rsid w:val="00026E68"/>
    <w:rsid w:val="00027548"/>
    <w:rsid w:val="000277A3"/>
    <w:rsid w:val="000279C1"/>
    <w:rsid w:val="00027EAE"/>
    <w:rsid w:val="000301DD"/>
    <w:rsid w:val="00030590"/>
    <w:rsid w:val="00030FCE"/>
    <w:rsid w:val="00031134"/>
    <w:rsid w:val="00031170"/>
    <w:rsid w:val="00031D9A"/>
    <w:rsid w:val="00032095"/>
    <w:rsid w:val="0003249B"/>
    <w:rsid w:val="0003264E"/>
    <w:rsid w:val="00032DA9"/>
    <w:rsid w:val="000341DC"/>
    <w:rsid w:val="0003428F"/>
    <w:rsid w:val="000343F2"/>
    <w:rsid w:val="00034BF3"/>
    <w:rsid w:val="00034FA4"/>
    <w:rsid w:val="0003505A"/>
    <w:rsid w:val="000351CD"/>
    <w:rsid w:val="000354BE"/>
    <w:rsid w:val="00035BCA"/>
    <w:rsid w:val="00035D6A"/>
    <w:rsid w:val="00035D9F"/>
    <w:rsid w:val="00035FB0"/>
    <w:rsid w:val="00036069"/>
    <w:rsid w:val="00036219"/>
    <w:rsid w:val="00036337"/>
    <w:rsid w:val="000368D0"/>
    <w:rsid w:val="00036A20"/>
    <w:rsid w:val="00036C60"/>
    <w:rsid w:val="00037074"/>
    <w:rsid w:val="0003741D"/>
    <w:rsid w:val="0003779E"/>
    <w:rsid w:val="00037C30"/>
    <w:rsid w:val="00037E5E"/>
    <w:rsid w:val="000400D0"/>
    <w:rsid w:val="0004045F"/>
    <w:rsid w:val="00040783"/>
    <w:rsid w:val="00040AA5"/>
    <w:rsid w:val="00040C6C"/>
    <w:rsid w:val="00040D97"/>
    <w:rsid w:val="000413A9"/>
    <w:rsid w:val="000419A3"/>
    <w:rsid w:val="00041A60"/>
    <w:rsid w:val="00042237"/>
    <w:rsid w:val="00042CA8"/>
    <w:rsid w:val="00042F0E"/>
    <w:rsid w:val="0004300D"/>
    <w:rsid w:val="00043226"/>
    <w:rsid w:val="000434D0"/>
    <w:rsid w:val="00043D0E"/>
    <w:rsid w:val="00043D95"/>
    <w:rsid w:val="0004450A"/>
    <w:rsid w:val="00044743"/>
    <w:rsid w:val="0004486B"/>
    <w:rsid w:val="000448B9"/>
    <w:rsid w:val="00044C27"/>
    <w:rsid w:val="00044D2A"/>
    <w:rsid w:val="00045207"/>
    <w:rsid w:val="00045B41"/>
    <w:rsid w:val="00045D77"/>
    <w:rsid w:val="00045F38"/>
    <w:rsid w:val="0004607F"/>
    <w:rsid w:val="00046612"/>
    <w:rsid w:val="00046693"/>
    <w:rsid w:val="00046EDF"/>
    <w:rsid w:val="00047838"/>
    <w:rsid w:val="000478DE"/>
    <w:rsid w:val="00047A00"/>
    <w:rsid w:val="00047AC6"/>
    <w:rsid w:val="00047F94"/>
    <w:rsid w:val="00050291"/>
    <w:rsid w:val="00050516"/>
    <w:rsid w:val="000505F4"/>
    <w:rsid w:val="000508AA"/>
    <w:rsid w:val="00050C91"/>
    <w:rsid w:val="00051030"/>
    <w:rsid w:val="0005109B"/>
    <w:rsid w:val="000512B3"/>
    <w:rsid w:val="00051C02"/>
    <w:rsid w:val="00052342"/>
    <w:rsid w:val="000523A4"/>
    <w:rsid w:val="0005251B"/>
    <w:rsid w:val="00052841"/>
    <w:rsid w:val="00052B18"/>
    <w:rsid w:val="00052C66"/>
    <w:rsid w:val="0005361D"/>
    <w:rsid w:val="00053698"/>
    <w:rsid w:val="000538BA"/>
    <w:rsid w:val="00054351"/>
    <w:rsid w:val="000544C5"/>
    <w:rsid w:val="00054A9A"/>
    <w:rsid w:val="00054B2E"/>
    <w:rsid w:val="0005518E"/>
    <w:rsid w:val="000554D7"/>
    <w:rsid w:val="00056112"/>
    <w:rsid w:val="000562BD"/>
    <w:rsid w:val="00056436"/>
    <w:rsid w:val="00056481"/>
    <w:rsid w:val="000564C8"/>
    <w:rsid w:val="000565DD"/>
    <w:rsid w:val="0005687C"/>
    <w:rsid w:val="00056A36"/>
    <w:rsid w:val="00056A92"/>
    <w:rsid w:val="00056DD5"/>
    <w:rsid w:val="0005725E"/>
    <w:rsid w:val="0005730F"/>
    <w:rsid w:val="0005744D"/>
    <w:rsid w:val="000578CA"/>
    <w:rsid w:val="0005790A"/>
    <w:rsid w:val="00057B0F"/>
    <w:rsid w:val="00060297"/>
    <w:rsid w:val="00060405"/>
    <w:rsid w:val="0006058F"/>
    <w:rsid w:val="00060D38"/>
    <w:rsid w:val="00061265"/>
    <w:rsid w:val="00061278"/>
    <w:rsid w:val="000612C5"/>
    <w:rsid w:val="000612E5"/>
    <w:rsid w:val="00061367"/>
    <w:rsid w:val="00061556"/>
    <w:rsid w:val="000615D5"/>
    <w:rsid w:val="000618C6"/>
    <w:rsid w:val="00061A78"/>
    <w:rsid w:val="00061BF0"/>
    <w:rsid w:val="00061D84"/>
    <w:rsid w:val="00061F23"/>
    <w:rsid w:val="00062133"/>
    <w:rsid w:val="00062B0A"/>
    <w:rsid w:val="00062F20"/>
    <w:rsid w:val="00063604"/>
    <w:rsid w:val="00063996"/>
    <w:rsid w:val="000639B9"/>
    <w:rsid w:val="00063A9E"/>
    <w:rsid w:val="00063AB8"/>
    <w:rsid w:val="00063DEF"/>
    <w:rsid w:val="0006402F"/>
    <w:rsid w:val="000642CC"/>
    <w:rsid w:val="00064774"/>
    <w:rsid w:val="00064968"/>
    <w:rsid w:val="00064970"/>
    <w:rsid w:val="00064E47"/>
    <w:rsid w:val="000654FF"/>
    <w:rsid w:val="00065733"/>
    <w:rsid w:val="00065A00"/>
    <w:rsid w:val="00065EE5"/>
    <w:rsid w:val="000661AD"/>
    <w:rsid w:val="0006655F"/>
    <w:rsid w:val="00066B65"/>
    <w:rsid w:val="0006743E"/>
    <w:rsid w:val="0006773D"/>
    <w:rsid w:val="00067749"/>
    <w:rsid w:val="00067968"/>
    <w:rsid w:val="00067CB2"/>
    <w:rsid w:val="00067F3F"/>
    <w:rsid w:val="000701C5"/>
    <w:rsid w:val="00070287"/>
    <w:rsid w:val="000702CC"/>
    <w:rsid w:val="0007076F"/>
    <w:rsid w:val="000707CA"/>
    <w:rsid w:val="00070884"/>
    <w:rsid w:val="00070921"/>
    <w:rsid w:val="00070B97"/>
    <w:rsid w:val="00070DC5"/>
    <w:rsid w:val="00070DE0"/>
    <w:rsid w:val="0007142C"/>
    <w:rsid w:val="00071488"/>
    <w:rsid w:val="00071760"/>
    <w:rsid w:val="00071789"/>
    <w:rsid w:val="00071F79"/>
    <w:rsid w:val="00072177"/>
    <w:rsid w:val="0007266E"/>
    <w:rsid w:val="0007272A"/>
    <w:rsid w:val="00073024"/>
    <w:rsid w:val="00073B6B"/>
    <w:rsid w:val="00073C3F"/>
    <w:rsid w:val="00073EF1"/>
    <w:rsid w:val="00073FAB"/>
    <w:rsid w:val="000743F0"/>
    <w:rsid w:val="00074580"/>
    <w:rsid w:val="00074A2E"/>
    <w:rsid w:val="00074E1C"/>
    <w:rsid w:val="0007500B"/>
    <w:rsid w:val="00075178"/>
    <w:rsid w:val="000752C1"/>
    <w:rsid w:val="00075925"/>
    <w:rsid w:val="000759F7"/>
    <w:rsid w:val="00075D61"/>
    <w:rsid w:val="000762E2"/>
    <w:rsid w:val="000765A4"/>
    <w:rsid w:val="000766D5"/>
    <w:rsid w:val="00076A74"/>
    <w:rsid w:val="00076CBA"/>
    <w:rsid w:val="00076F6F"/>
    <w:rsid w:val="000772C7"/>
    <w:rsid w:val="00077656"/>
    <w:rsid w:val="00077D72"/>
    <w:rsid w:val="00077E12"/>
    <w:rsid w:val="00077E34"/>
    <w:rsid w:val="000800CF"/>
    <w:rsid w:val="00080632"/>
    <w:rsid w:val="000808B2"/>
    <w:rsid w:val="00080B01"/>
    <w:rsid w:val="00080B95"/>
    <w:rsid w:val="00080D5D"/>
    <w:rsid w:val="00081181"/>
    <w:rsid w:val="000811B5"/>
    <w:rsid w:val="000812B9"/>
    <w:rsid w:val="000816ED"/>
    <w:rsid w:val="00081B53"/>
    <w:rsid w:val="000822FC"/>
    <w:rsid w:val="000824DD"/>
    <w:rsid w:val="00082A56"/>
    <w:rsid w:val="00082B47"/>
    <w:rsid w:val="0008363F"/>
    <w:rsid w:val="00083756"/>
    <w:rsid w:val="00083D5D"/>
    <w:rsid w:val="000844B0"/>
    <w:rsid w:val="0008453D"/>
    <w:rsid w:val="00084BDA"/>
    <w:rsid w:val="00084BF2"/>
    <w:rsid w:val="00084C3F"/>
    <w:rsid w:val="00084C51"/>
    <w:rsid w:val="00084DB4"/>
    <w:rsid w:val="00084F0A"/>
    <w:rsid w:val="00084F5F"/>
    <w:rsid w:val="00084FF6"/>
    <w:rsid w:val="00085001"/>
    <w:rsid w:val="000851B5"/>
    <w:rsid w:val="0008551C"/>
    <w:rsid w:val="000860A8"/>
    <w:rsid w:val="00086464"/>
    <w:rsid w:val="00086850"/>
    <w:rsid w:val="00087082"/>
    <w:rsid w:val="0008717D"/>
    <w:rsid w:val="000871A6"/>
    <w:rsid w:val="00087586"/>
    <w:rsid w:val="00087614"/>
    <w:rsid w:val="00087660"/>
    <w:rsid w:val="000877A5"/>
    <w:rsid w:val="00087B1C"/>
    <w:rsid w:val="00087D47"/>
    <w:rsid w:val="000903C9"/>
    <w:rsid w:val="0009095C"/>
    <w:rsid w:val="0009096B"/>
    <w:rsid w:val="00090A82"/>
    <w:rsid w:val="00091435"/>
    <w:rsid w:val="0009151D"/>
    <w:rsid w:val="00091732"/>
    <w:rsid w:val="0009173C"/>
    <w:rsid w:val="000918E4"/>
    <w:rsid w:val="000921F5"/>
    <w:rsid w:val="00092BBF"/>
    <w:rsid w:val="00093027"/>
    <w:rsid w:val="0009333D"/>
    <w:rsid w:val="00093380"/>
    <w:rsid w:val="0009342C"/>
    <w:rsid w:val="0009356F"/>
    <w:rsid w:val="00093B9C"/>
    <w:rsid w:val="00093C6C"/>
    <w:rsid w:val="0009436A"/>
    <w:rsid w:val="000944B6"/>
    <w:rsid w:val="000944FA"/>
    <w:rsid w:val="000947DC"/>
    <w:rsid w:val="00094976"/>
    <w:rsid w:val="00094C17"/>
    <w:rsid w:val="00094CEB"/>
    <w:rsid w:val="00094D84"/>
    <w:rsid w:val="000950CD"/>
    <w:rsid w:val="000953ED"/>
    <w:rsid w:val="0009603B"/>
    <w:rsid w:val="00096749"/>
    <w:rsid w:val="00096C70"/>
    <w:rsid w:val="00096DE9"/>
    <w:rsid w:val="00096F9F"/>
    <w:rsid w:val="00096FBC"/>
    <w:rsid w:val="000974F2"/>
    <w:rsid w:val="0009764C"/>
    <w:rsid w:val="00097926"/>
    <w:rsid w:val="000979E4"/>
    <w:rsid w:val="00097A29"/>
    <w:rsid w:val="00097D8B"/>
    <w:rsid w:val="000A02D2"/>
    <w:rsid w:val="000A06B2"/>
    <w:rsid w:val="000A079D"/>
    <w:rsid w:val="000A0AC7"/>
    <w:rsid w:val="000A0ADF"/>
    <w:rsid w:val="000A0D07"/>
    <w:rsid w:val="000A0E1E"/>
    <w:rsid w:val="000A0E7E"/>
    <w:rsid w:val="000A1087"/>
    <w:rsid w:val="000A1429"/>
    <w:rsid w:val="000A1621"/>
    <w:rsid w:val="000A1B96"/>
    <w:rsid w:val="000A2484"/>
    <w:rsid w:val="000A2635"/>
    <w:rsid w:val="000A27F0"/>
    <w:rsid w:val="000A281D"/>
    <w:rsid w:val="000A294B"/>
    <w:rsid w:val="000A2B48"/>
    <w:rsid w:val="000A2BD9"/>
    <w:rsid w:val="000A2C16"/>
    <w:rsid w:val="000A2F42"/>
    <w:rsid w:val="000A35DE"/>
    <w:rsid w:val="000A3A7F"/>
    <w:rsid w:val="000A3B03"/>
    <w:rsid w:val="000A4002"/>
    <w:rsid w:val="000A4135"/>
    <w:rsid w:val="000A4462"/>
    <w:rsid w:val="000A4A7E"/>
    <w:rsid w:val="000A4D51"/>
    <w:rsid w:val="000A5005"/>
    <w:rsid w:val="000A503E"/>
    <w:rsid w:val="000A58EB"/>
    <w:rsid w:val="000A5AAE"/>
    <w:rsid w:val="000A5D7A"/>
    <w:rsid w:val="000A5E09"/>
    <w:rsid w:val="000A6417"/>
    <w:rsid w:val="000A69B9"/>
    <w:rsid w:val="000A6BE7"/>
    <w:rsid w:val="000A6EEF"/>
    <w:rsid w:val="000A79DC"/>
    <w:rsid w:val="000A7C95"/>
    <w:rsid w:val="000A7FB5"/>
    <w:rsid w:val="000B0175"/>
    <w:rsid w:val="000B0232"/>
    <w:rsid w:val="000B0459"/>
    <w:rsid w:val="000B0673"/>
    <w:rsid w:val="000B0774"/>
    <w:rsid w:val="000B1163"/>
    <w:rsid w:val="000B127E"/>
    <w:rsid w:val="000B12BF"/>
    <w:rsid w:val="000B1374"/>
    <w:rsid w:val="000B1A81"/>
    <w:rsid w:val="000B1B7C"/>
    <w:rsid w:val="000B217A"/>
    <w:rsid w:val="000B2346"/>
    <w:rsid w:val="000B2536"/>
    <w:rsid w:val="000B277B"/>
    <w:rsid w:val="000B2ABA"/>
    <w:rsid w:val="000B2D44"/>
    <w:rsid w:val="000B31EF"/>
    <w:rsid w:val="000B3C90"/>
    <w:rsid w:val="000B3E3D"/>
    <w:rsid w:val="000B4310"/>
    <w:rsid w:val="000B4A58"/>
    <w:rsid w:val="000B4A7B"/>
    <w:rsid w:val="000B4DAB"/>
    <w:rsid w:val="000B4E54"/>
    <w:rsid w:val="000B4F52"/>
    <w:rsid w:val="000B4FF6"/>
    <w:rsid w:val="000B53EE"/>
    <w:rsid w:val="000B5412"/>
    <w:rsid w:val="000B5566"/>
    <w:rsid w:val="000B5B87"/>
    <w:rsid w:val="000B5D1D"/>
    <w:rsid w:val="000B5D98"/>
    <w:rsid w:val="000B5EDA"/>
    <w:rsid w:val="000B5EF2"/>
    <w:rsid w:val="000B5FC7"/>
    <w:rsid w:val="000B6039"/>
    <w:rsid w:val="000B62F3"/>
    <w:rsid w:val="000B636F"/>
    <w:rsid w:val="000B6555"/>
    <w:rsid w:val="000B69B6"/>
    <w:rsid w:val="000B6C57"/>
    <w:rsid w:val="000B6C99"/>
    <w:rsid w:val="000B6EA1"/>
    <w:rsid w:val="000B746D"/>
    <w:rsid w:val="000B74D7"/>
    <w:rsid w:val="000B75AC"/>
    <w:rsid w:val="000B7971"/>
    <w:rsid w:val="000B7B0A"/>
    <w:rsid w:val="000B7E57"/>
    <w:rsid w:val="000C00B2"/>
    <w:rsid w:val="000C02C6"/>
    <w:rsid w:val="000C08DA"/>
    <w:rsid w:val="000C1079"/>
    <w:rsid w:val="000C1193"/>
    <w:rsid w:val="000C14B0"/>
    <w:rsid w:val="000C153F"/>
    <w:rsid w:val="000C1D3B"/>
    <w:rsid w:val="000C211A"/>
    <w:rsid w:val="000C23E3"/>
    <w:rsid w:val="000C272A"/>
    <w:rsid w:val="000C273F"/>
    <w:rsid w:val="000C29C7"/>
    <w:rsid w:val="000C2C12"/>
    <w:rsid w:val="000C2D3D"/>
    <w:rsid w:val="000C2D6E"/>
    <w:rsid w:val="000C361E"/>
    <w:rsid w:val="000C39F1"/>
    <w:rsid w:val="000C4192"/>
    <w:rsid w:val="000C4421"/>
    <w:rsid w:val="000C47E5"/>
    <w:rsid w:val="000C4A37"/>
    <w:rsid w:val="000C4D5E"/>
    <w:rsid w:val="000C4E3A"/>
    <w:rsid w:val="000C52EE"/>
    <w:rsid w:val="000C584C"/>
    <w:rsid w:val="000C5D23"/>
    <w:rsid w:val="000C5FE8"/>
    <w:rsid w:val="000C60C2"/>
    <w:rsid w:val="000C617B"/>
    <w:rsid w:val="000C6210"/>
    <w:rsid w:val="000C6BBF"/>
    <w:rsid w:val="000C70FB"/>
    <w:rsid w:val="000C7212"/>
    <w:rsid w:val="000C72E9"/>
    <w:rsid w:val="000C7577"/>
    <w:rsid w:val="000C76EC"/>
    <w:rsid w:val="000C798E"/>
    <w:rsid w:val="000C7A74"/>
    <w:rsid w:val="000C7AB0"/>
    <w:rsid w:val="000D020C"/>
    <w:rsid w:val="000D13A0"/>
    <w:rsid w:val="000D13C3"/>
    <w:rsid w:val="000D1455"/>
    <w:rsid w:val="000D179F"/>
    <w:rsid w:val="000D1987"/>
    <w:rsid w:val="000D2338"/>
    <w:rsid w:val="000D237F"/>
    <w:rsid w:val="000D2828"/>
    <w:rsid w:val="000D28C2"/>
    <w:rsid w:val="000D2977"/>
    <w:rsid w:val="000D2CB2"/>
    <w:rsid w:val="000D2DEB"/>
    <w:rsid w:val="000D32A1"/>
    <w:rsid w:val="000D3431"/>
    <w:rsid w:val="000D495D"/>
    <w:rsid w:val="000D4E24"/>
    <w:rsid w:val="000D4FBB"/>
    <w:rsid w:val="000D5277"/>
    <w:rsid w:val="000D53EA"/>
    <w:rsid w:val="000D573B"/>
    <w:rsid w:val="000D5A66"/>
    <w:rsid w:val="000D5B0C"/>
    <w:rsid w:val="000D6448"/>
    <w:rsid w:val="000D6706"/>
    <w:rsid w:val="000D693B"/>
    <w:rsid w:val="000D6EFF"/>
    <w:rsid w:val="000D6F70"/>
    <w:rsid w:val="000D72C3"/>
    <w:rsid w:val="000D72D6"/>
    <w:rsid w:val="000D747B"/>
    <w:rsid w:val="000D7837"/>
    <w:rsid w:val="000D785B"/>
    <w:rsid w:val="000D7B0E"/>
    <w:rsid w:val="000D7CDE"/>
    <w:rsid w:val="000D7CE4"/>
    <w:rsid w:val="000E0285"/>
    <w:rsid w:val="000E03C2"/>
    <w:rsid w:val="000E0583"/>
    <w:rsid w:val="000E0665"/>
    <w:rsid w:val="000E0C16"/>
    <w:rsid w:val="000E1078"/>
    <w:rsid w:val="000E12EB"/>
    <w:rsid w:val="000E12FC"/>
    <w:rsid w:val="000E13E5"/>
    <w:rsid w:val="000E179E"/>
    <w:rsid w:val="000E1AF2"/>
    <w:rsid w:val="000E1EDC"/>
    <w:rsid w:val="000E25DB"/>
    <w:rsid w:val="000E2AF1"/>
    <w:rsid w:val="000E2AF8"/>
    <w:rsid w:val="000E2BD3"/>
    <w:rsid w:val="000E322B"/>
    <w:rsid w:val="000E35C7"/>
    <w:rsid w:val="000E36D8"/>
    <w:rsid w:val="000E36F7"/>
    <w:rsid w:val="000E3C84"/>
    <w:rsid w:val="000E3FC8"/>
    <w:rsid w:val="000E42A7"/>
    <w:rsid w:val="000E4651"/>
    <w:rsid w:val="000E48B1"/>
    <w:rsid w:val="000E4D1F"/>
    <w:rsid w:val="000E4EAD"/>
    <w:rsid w:val="000E514E"/>
    <w:rsid w:val="000E52E4"/>
    <w:rsid w:val="000E5451"/>
    <w:rsid w:val="000E54EE"/>
    <w:rsid w:val="000E55A2"/>
    <w:rsid w:val="000E5637"/>
    <w:rsid w:val="000E581E"/>
    <w:rsid w:val="000E58E0"/>
    <w:rsid w:val="000E5BD1"/>
    <w:rsid w:val="000E60F2"/>
    <w:rsid w:val="000E6489"/>
    <w:rsid w:val="000E651D"/>
    <w:rsid w:val="000E6609"/>
    <w:rsid w:val="000E6B3F"/>
    <w:rsid w:val="000E6C3C"/>
    <w:rsid w:val="000E6D04"/>
    <w:rsid w:val="000E7031"/>
    <w:rsid w:val="000E721B"/>
    <w:rsid w:val="000E74EE"/>
    <w:rsid w:val="000E750C"/>
    <w:rsid w:val="000E756A"/>
    <w:rsid w:val="000E7643"/>
    <w:rsid w:val="000E7716"/>
    <w:rsid w:val="000E7A9B"/>
    <w:rsid w:val="000E7AD0"/>
    <w:rsid w:val="000F02F2"/>
    <w:rsid w:val="000F0BED"/>
    <w:rsid w:val="000F16E9"/>
    <w:rsid w:val="000F173F"/>
    <w:rsid w:val="000F180F"/>
    <w:rsid w:val="000F1911"/>
    <w:rsid w:val="000F192B"/>
    <w:rsid w:val="000F1C69"/>
    <w:rsid w:val="000F29AB"/>
    <w:rsid w:val="000F2D78"/>
    <w:rsid w:val="000F2E7F"/>
    <w:rsid w:val="000F34F0"/>
    <w:rsid w:val="000F34FF"/>
    <w:rsid w:val="000F35F5"/>
    <w:rsid w:val="000F3963"/>
    <w:rsid w:val="000F3EE3"/>
    <w:rsid w:val="000F3F54"/>
    <w:rsid w:val="000F42FA"/>
    <w:rsid w:val="000F4448"/>
    <w:rsid w:val="000F4462"/>
    <w:rsid w:val="000F4625"/>
    <w:rsid w:val="000F466D"/>
    <w:rsid w:val="000F4B03"/>
    <w:rsid w:val="000F4B9B"/>
    <w:rsid w:val="000F4CB1"/>
    <w:rsid w:val="000F4D72"/>
    <w:rsid w:val="000F4F31"/>
    <w:rsid w:val="000F53FB"/>
    <w:rsid w:val="000F5517"/>
    <w:rsid w:val="000F5596"/>
    <w:rsid w:val="000F5886"/>
    <w:rsid w:val="000F5A68"/>
    <w:rsid w:val="000F61B7"/>
    <w:rsid w:val="000F6341"/>
    <w:rsid w:val="000F64B8"/>
    <w:rsid w:val="000F6B2A"/>
    <w:rsid w:val="000F6CAB"/>
    <w:rsid w:val="000F6CD8"/>
    <w:rsid w:val="000F6D66"/>
    <w:rsid w:val="000F730D"/>
    <w:rsid w:val="000F7508"/>
    <w:rsid w:val="000F7745"/>
    <w:rsid w:val="000F7769"/>
    <w:rsid w:val="000F7A23"/>
    <w:rsid w:val="00100C0F"/>
    <w:rsid w:val="00100D94"/>
    <w:rsid w:val="00100EB1"/>
    <w:rsid w:val="0010112F"/>
    <w:rsid w:val="001012CE"/>
    <w:rsid w:val="00101381"/>
    <w:rsid w:val="001018F2"/>
    <w:rsid w:val="00101937"/>
    <w:rsid w:val="00102250"/>
    <w:rsid w:val="0010249D"/>
    <w:rsid w:val="0010258D"/>
    <w:rsid w:val="0010269A"/>
    <w:rsid w:val="00102767"/>
    <w:rsid w:val="00102CF3"/>
    <w:rsid w:val="00102D35"/>
    <w:rsid w:val="00103001"/>
    <w:rsid w:val="00103286"/>
    <w:rsid w:val="001034B5"/>
    <w:rsid w:val="00103A42"/>
    <w:rsid w:val="00103C26"/>
    <w:rsid w:val="00103C4D"/>
    <w:rsid w:val="00103DE1"/>
    <w:rsid w:val="001040EC"/>
    <w:rsid w:val="00104DC2"/>
    <w:rsid w:val="0010521D"/>
    <w:rsid w:val="001054E4"/>
    <w:rsid w:val="001055D0"/>
    <w:rsid w:val="001057B9"/>
    <w:rsid w:val="00105B4B"/>
    <w:rsid w:val="00105CDC"/>
    <w:rsid w:val="0010625E"/>
    <w:rsid w:val="00106315"/>
    <w:rsid w:val="001066F1"/>
    <w:rsid w:val="00106B57"/>
    <w:rsid w:val="00106DE9"/>
    <w:rsid w:val="001071DD"/>
    <w:rsid w:val="00107464"/>
    <w:rsid w:val="00107A91"/>
    <w:rsid w:val="00107E15"/>
    <w:rsid w:val="0010ABF0"/>
    <w:rsid w:val="00110081"/>
    <w:rsid w:val="001102D9"/>
    <w:rsid w:val="0011031A"/>
    <w:rsid w:val="00110508"/>
    <w:rsid w:val="00110761"/>
    <w:rsid w:val="0011078C"/>
    <w:rsid w:val="00110B48"/>
    <w:rsid w:val="00110B7F"/>
    <w:rsid w:val="00110C6D"/>
    <w:rsid w:val="00110D0A"/>
    <w:rsid w:val="0011112E"/>
    <w:rsid w:val="00111442"/>
    <w:rsid w:val="001118B5"/>
    <w:rsid w:val="00111B13"/>
    <w:rsid w:val="00111B7A"/>
    <w:rsid w:val="00111FEB"/>
    <w:rsid w:val="00111FF6"/>
    <w:rsid w:val="00112442"/>
    <w:rsid w:val="00112A06"/>
    <w:rsid w:val="00112D34"/>
    <w:rsid w:val="001130CA"/>
    <w:rsid w:val="001131E6"/>
    <w:rsid w:val="001132D1"/>
    <w:rsid w:val="00113A27"/>
    <w:rsid w:val="00113B15"/>
    <w:rsid w:val="00113C46"/>
    <w:rsid w:val="00113D88"/>
    <w:rsid w:val="00113DC5"/>
    <w:rsid w:val="001140B6"/>
    <w:rsid w:val="001142C4"/>
    <w:rsid w:val="0011457E"/>
    <w:rsid w:val="001146B1"/>
    <w:rsid w:val="00114B82"/>
    <w:rsid w:val="00114C75"/>
    <w:rsid w:val="00114CB5"/>
    <w:rsid w:val="00115084"/>
    <w:rsid w:val="00115295"/>
    <w:rsid w:val="0011541D"/>
    <w:rsid w:val="0011655B"/>
    <w:rsid w:val="00116A0F"/>
    <w:rsid w:val="00116ADE"/>
    <w:rsid w:val="00117336"/>
    <w:rsid w:val="00117577"/>
    <w:rsid w:val="001175C5"/>
    <w:rsid w:val="001178EF"/>
    <w:rsid w:val="0012008C"/>
    <w:rsid w:val="001201D0"/>
    <w:rsid w:val="001201EE"/>
    <w:rsid w:val="0012038C"/>
    <w:rsid w:val="0012044E"/>
    <w:rsid w:val="001204E7"/>
    <w:rsid w:val="00120571"/>
    <w:rsid w:val="00120C43"/>
    <w:rsid w:val="00120DF0"/>
    <w:rsid w:val="001211BD"/>
    <w:rsid w:val="001214C7"/>
    <w:rsid w:val="00121AD2"/>
    <w:rsid w:val="00121CD0"/>
    <w:rsid w:val="00121DCB"/>
    <w:rsid w:val="0012219C"/>
    <w:rsid w:val="0012223E"/>
    <w:rsid w:val="00122580"/>
    <w:rsid w:val="0012290C"/>
    <w:rsid w:val="001229FE"/>
    <w:rsid w:val="00122C3C"/>
    <w:rsid w:val="0012303F"/>
    <w:rsid w:val="0012370E"/>
    <w:rsid w:val="001237DF"/>
    <w:rsid w:val="00123A1E"/>
    <w:rsid w:val="00123BB3"/>
    <w:rsid w:val="001243DB"/>
    <w:rsid w:val="001256A2"/>
    <w:rsid w:val="0012578D"/>
    <w:rsid w:val="00125A07"/>
    <w:rsid w:val="00125B11"/>
    <w:rsid w:val="00125DE6"/>
    <w:rsid w:val="00126697"/>
    <w:rsid w:val="00126768"/>
    <w:rsid w:val="001267FE"/>
    <w:rsid w:val="00126A7E"/>
    <w:rsid w:val="00126BBA"/>
    <w:rsid w:val="0012712F"/>
    <w:rsid w:val="001275F3"/>
    <w:rsid w:val="00127608"/>
    <w:rsid w:val="00127A43"/>
    <w:rsid w:val="00127A72"/>
    <w:rsid w:val="00127E15"/>
    <w:rsid w:val="001314EC"/>
    <w:rsid w:val="001314EF"/>
    <w:rsid w:val="00131552"/>
    <w:rsid w:val="00131997"/>
    <w:rsid w:val="00131C3B"/>
    <w:rsid w:val="00131CCA"/>
    <w:rsid w:val="001321EB"/>
    <w:rsid w:val="001322DB"/>
    <w:rsid w:val="001322F4"/>
    <w:rsid w:val="00132390"/>
    <w:rsid w:val="0013311B"/>
    <w:rsid w:val="001333CD"/>
    <w:rsid w:val="00133E58"/>
    <w:rsid w:val="00134824"/>
    <w:rsid w:val="001349AF"/>
    <w:rsid w:val="00134C73"/>
    <w:rsid w:val="00134CFC"/>
    <w:rsid w:val="0013522E"/>
    <w:rsid w:val="001357E3"/>
    <w:rsid w:val="001358A7"/>
    <w:rsid w:val="001359B2"/>
    <w:rsid w:val="001359F1"/>
    <w:rsid w:val="00135C9A"/>
    <w:rsid w:val="00135CA8"/>
    <w:rsid w:val="00135D2C"/>
    <w:rsid w:val="00135E73"/>
    <w:rsid w:val="00136266"/>
    <w:rsid w:val="001366BD"/>
    <w:rsid w:val="001368D5"/>
    <w:rsid w:val="00137199"/>
    <w:rsid w:val="001371CC"/>
    <w:rsid w:val="00137413"/>
    <w:rsid w:val="001377F4"/>
    <w:rsid w:val="00140147"/>
    <w:rsid w:val="0014029F"/>
    <w:rsid w:val="00140C31"/>
    <w:rsid w:val="00141349"/>
    <w:rsid w:val="0014189F"/>
    <w:rsid w:val="001418A5"/>
    <w:rsid w:val="00141A0D"/>
    <w:rsid w:val="00141AF8"/>
    <w:rsid w:val="00141D1F"/>
    <w:rsid w:val="00142343"/>
    <w:rsid w:val="00142461"/>
    <w:rsid w:val="001426BA"/>
    <w:rsid w:val="0014274E"/>
    <w:rsid w:val="00142D14"/>
    <w:rsid w:val="00142D15"/>
    <w:rsid w:val="00142F87"/>
    <w:rsid w:val="00143577"/>
    <w:rsid w:val="00143786"/>
    <w:rsid w:val="00143D8B"/>
    <w:rsid w:val="00143FBD"/>
    <w:rsid w:val="001440AF"/>
    <w:rsid w:val="00144835"/>
    <w:rsid w:val="00144BD4"/>
    <w:rsid w:val="001451BB"/>
    <w:rsid w:val="0014569D"/>
    <w:rsid w:val="001457ED"/>
    <w:rsid w:val="00145891"/>
    <w:rsid w:val="0014590A"/>
    <w:rsid w:val="00145B69"/>
    <w:rsid w:val="00145D9E"/>
    <w:rsid w:val="0014619F"/>
    <w:rsid w:val="00146655"/>
    <w:rsid w:val="001469F1"/>
    <w:rsid w:val="00146F7A"/>
    <w:rsid w:val="001470A1"/>
    <w:rsid w:val="0014747B"/>
    <w:rsid w:val="001475E4"/>
    <w:rsid w:val="00147709"/>
    <w:rsid w:val="00147B14"/>
    <w:rsid w:val="00147CA5"/>
    <w:rsid w:val="0015007B"/>
    <w:rsid w:val="001503C9"/>
    <w:rsid w:val="00150647"/>
    <w:rsid w:val="0015112B"/>
    <w:rsid w:val="001512CA"/>
    <w:rsid w:val="0015177D"/>
    <w:rsid w:val="001518DB"/>
    <w:rsid w:val="00151D9C"/>
    <w:rsid w:val="00151F57"/>
    <w:rsid w:val="00151F76"/>
    <w:rsid w:val="0015203B"/>
    <w:rsid w:val="00152065"/>
    <w:rsid w:val="00152190"/>
    <w:rsid w:val="00152289"/>
    <w:rsid w:val="00152502"/>
    <w:rsid w:val="00152920"/>
    <w:rsid w:val="00152CCE"/>
    <w:rsid w:val="00152E08"/>
    <w:rsid w:val="00152F21"/>
    <w:rsid w:val="001531E4"/>
    <w:rsid w:val="00153324"/>
    <w:rsid w:val="001534DE"/>
    <w:rsid w:val="00153A7F"/>
    <w:rsid w:val="00153FB8"/>
    <w:rsid w:val="001542B5"/>
    <w:rsid w:val="001546EC"/>
    <w:rsid w:val="00154A13"/>
    <w:rsid w:val="00154A29"/>
    <w:rsid w:val="00154E36"/>
    <w:rsid w:val="00154FE7"/>
    <w:rsid w:val="0015522F"/>
    <w:rsid w:val="00155813"/>
    <w:rsid w:val="00156468"/>
    <w:rsid w:val="001564AB"/>
    <w:rsid w:val="0015679F"/>
    <w:rsid w:val="00156CF5"/>
    <w:rsid w:val="00156DBD"/>
    <w:rsid w:val="00157015"/>
    <w:rsid w:val="001570AF"/>
    <w:rsid w:val="0015754F"/>
    <w:rsid w:val="00157690"/>
    <w:rsid w:val="001576A6"/>
    <w:rsid w:val="0015782E"/>
    <w:rsid w:val="00157867"/>
    <w:rsid w:val="00157A60"/>
    <w:rsid w:val="00157DA5"/>
    <w:rsid w:val="00157F84"/>
    <w:rsid w:val="001602D3"/>
    <w:rsid w:val="00160818"/>
    <w:rsid w:val="00160AF1"/>
    <w:rsid w:val="00160B2C"/>
    <w:rsid w:val="00160C1E"/>
    <w:rsid w:val="00161297"/>
    <w:rsid w:val="00161556"/>
    <w:rsid w:val="0016179B"/>
    <w:rsid w:val="00161CAE"/>
    <w:rsid w:val="00161E25"/>
    <w:rsid w:val="001622C3"/>
    <w:rsid w:val="00162720"/>
    <w:rsid w:val="0016281A"/>
    <w:rsid w:val="00162A0D"/>
    <w:rsid w:val="00162AF2"/>
    <w:rsid w:val="00162B27"/>
    <w:rsid w:val="00162E6A"/>
    <w:rsid w:val="00163033"/>
    <w:rsid w:val="001634AC"/>
    <w:rsid w:val="0016355F"/>
    <w:rsid w:val="0016372E"/>
    <w:rsid w:val="00163762"/>
    <w:rsid w:val="00163896"/>
    <w:rsid w:val="001641BC"/>
    <w:rsid w:val="001642CC"/>
    <w:rsid w:val="00164377"/>
    <w:rsid w:val="001644E9"/>
    <w:rsid w:val="001647F4"/>
    <w:rsid w:val="001648F5"/>
    <w:rsid w:val="00164BB0"/>
    <w:rsid w:val="001651ED"/>
    <w:rsid w:val="001651F0"/>
    <w:rsid w:val="001652D8"/>
    <w:rsid w:val="001656CE"/>
    <w:rsid w:val="001656DD"/>
    <w:rsid w:val="00165A99"/>
    <w:rsid w:val="00165BC8"/>
    <w:rsid w:val="00165D0C"/>
    <w:rsid w:val="0016621B"/>
    <w:rsid w:val="001663A2"/>
    <w:rsid w:val="00166548"/>
    <w:rsid w:val="00166CBB"/>
    <w:rsid w:val="00167004"/>
    <w:rsid w:val="0016753B"/>
    <w:rsid w:val="00167608"/>
    <w:rsid w:val="00167682"/>
    <w:rsid w:val="0016773D"/>
    <w:rsid w:val="00167774"/>
    <w:rsid w:val="0016797D"/>
    <w:rsid w:val="001700FD"/>
    <w:rsid w:val="001704CE"/>
    <w:rsid w:val="001705CA"/>
    <w:rsid w:val="00170D5E"/>
    <w:rsid w:val="001712F2"/>
    <w:rsid w:val="00171562"/>
    <w:rsid w:val="001716F5"/>
    <w:rsid w:val="001717E2"/>
    <w:rsid w:val="00171EAB"/>
    <w:rsid w:val="00172570"/>
    <w:rsid w:val="00172704"/>
    <w:rsid w:val="00172925"/>
    <w:rsid w:val="0017305F"/>
    <w:rsid w:val="0017325C"/>
    <w:rsid w:val="0017336A"/>
    <w:rsid w:val="00173AA3"/>
    <w:rsid w:val="00173D96"/>
    <w:rsid w:val="00173E6C"/>
    <w:rsid w:val="00173E7E"/>
    <w:rsid w:val="00173FB4"/>
    <w:rsid w:val="001740BF"/>
    <w:rsid w:val="001743B7"/>
    <w:rsid w:val="00174484"/>
    <w:rsid w:val="00174534"/>
    <w:rsid w:val="00174BBC"/>
    <w:rsid w:val="00174C3C"/>
    <w:rsid w:val="00174FDD"/>
    <w:rsid w:val="00175169"/>
    <w:rsid w:val="001753E5"/>
    <w:rsid w:val="00175569"/>
    <w:rsid w:val="00175672"/>
    <w:rsid w:val="001756DE"/>
    <w:rsid w:val="001758BD"/>
    <w:rsid w:val="00175E24"/>
    <w:rsid w:val="00175FDE"/>
    <w:rsid w:val="00176290"/>
    <w:rsid w:val="001762CB"/>
    <w:rsid w:val="00176A82"/>
    <w:rsid w:val="00177045"/>
    <w:rsid w:val="00177060"/>
    <w:rsid w:val="001770D9"/>
    <w:rsid w:val="00177409"/>
    <w:rsid w:val="001777AE"/>
    <w:rsid w:val="00177DF6"/>
    <w:rsid w:val="00177FF5"/>
    <w:rsid w:val="001801F4"/>
    <w:rsid w:val="001804B0"/>
    <w:rsid w:val="0018054C"/>
    <w:rsid w:val="0018057C"/>
    <w:rsid w:val="0018082E"/>
    <w:rsid w:val="00180A62"/>
    <w:rsid w:val="00180F0E"/>
    <w:rsid w:val="00181163"/>
    <w:rsid w:val="0018116A"/>
    <w:rsid w:val="00181E93"/>
    <w:rsid w:val="00181F92"/>
    <w:rsid w:val="001820AF"/>
    <w:rsid w:val="00182675"/>
    <w:rsid w:val="00182731"/>
    <w:rsid w:val="00182A22"/>
    <w:rsid w:val="00182C6F"/>
    <w:rsid w:val="00182F56"/>
    <w:rsid w:val="00183D14"/>
    <w:rsid w:val="00184008"/>
    <w:rsid w:val="00184745"/>
    <w:rsid w:val="0018478E"/>
    <w:rsid w:val="001848DC"/>
    <w:rsid w:val="00184EF2"/>
    <w:rsid w:val="001854F8"/>
    <w:rsid w:val="00185500"/>
    <w:rsid w:val="00185DB3"/>
    <w:rsid w:val="001860F9"/>
    <w:rsid w:val="001862B7"/>
    <w:rsid w:val="001862EC"/>
    <w:rsid w:val="00186373"/>
    <w:rsid w:val="001863AF"/>
    <w:rsid w:val="001865A5"/>
    <w:rsid w:val="00186979"/>
    <w:rsid w:val="00186C25"/>
    <w:rsid w:val="00186CF9"/>
    <w:rsid w:val="00186D49"/>
    <w:rsid w:val="00187261"/>
    <w:rsid w:val="00187955"/>
    <w:rsid w:val="00190C36"/>
    <w:rsid w:val="00191E52"/>
    <w:rsid w:val="00191FCA"/>
    <w:rsid w:val="001920FB"/>
    <w:rsid w:val="00192141"/>
    <w:rsid w:val="001921FA"/>
    <w:rsid w:val="0019248E"/>
    <w:rsid w:val="00192949"/>
    <w:rsid w:val="00192C04"/>
    <w:rsid w:val="00192CCE"/>
    <w:rsid w:val="0019370D"/>
    <w:rsid w:val="0019392D"/>
    <w:rsid w:val="001939B5"/>
    <w:rsid w:val="00193BE3"/>
    <w:rsid w:val="001940D3"/>
    <w:rsid w:val="00194760"/>
    <w:rsid w:val="001949D1"/>
    <w:rsid w:val="001950F2"/>
    <w:rsid w:val="001955B9"/>
    <w:rsid w:val="00195771"/>
    <w:rsid w:val="00195993"/>
    <w:rsid w:val="00195DED"/>
    <w:rsid w:val="00195FCA"/>
    <w:rsid w:val="00196074"/>
    <w:rsid w:val="00196416"/>
    <w:rsid w:val="00196942"/>
    <w:rsid w:val="001969C1"/>
    <w:rsid w:val="00196BFA"/>
    <w:rsid w:val="00196DDC"/>
    <w:rsid w:val="00196E00"/>
    <w:rsid w:val="00196E6D"/>
    <w:rsid w:val="00196FB3"/>
    <w:rsid w:val="001975BE"/>
    <w:rsid w:val="00197E6E"/>
    <w:rsid w:val="001A001C"/>
    <w:rsid w:val="001A038B"/>
    <w:rsid w:val="001A052B"/>
    <w:rsid w:val="001A0AB4"/>
    <w:rsid w:val="001A0D62"/>
    <w:rsid w:val="001A0FCE"/>
    <w:rsid w:val="001A10C0"/>
    <w:rsid w:val="001A161D"/>
    <w:rsid w:val="001A16A2"/>
    <w:rsid w:val="001A1CED"/>
    <w:rsid w:val="001A20F9"/>
    <w:rsid w:val="001A2161"/>
    <w:rsid w:val="001A21EE"/>
    <w:rsid w:val="001A2770"/>
    <w:rsid w:val="001A2844"/>
    <w:rsid w:val="001A2914"/>
    <w:rsid w:val="001A2A11"/>
    <w:rsid w:val="001A2B69"/>
    <w:rsid w:val="001A2EF1"/>
    <w:rsid w:val="001A2F6F"/>
    <w:rsid w:val="001A330C"/>
    <w:rsid w:val="001A3B62"/>
    <w:rsid w:val="001A3D3E"/>
    <w:rsid w:val="001A4456"/>
    <w:rsid w:val="001A489C"/>
    <w:rsid w:val="001A503F"/>
    <w:rsid w:val="001A50A4"/>
    <w:rsid w:val="001A55E3"/>
    <w:rsid w:val="001A5696"/>
    <w:rsid w:val="001A5763"/>
    <w:rsid w:val="001A5A14"/>
    <w:rsid w:val="001A5B32"/>
    <w:rsid w:val="001A5C6B"/>
    <w:rsid w:val="001A5E11"/>
    <w:rsid w:val="001A601D"/>
    <w:rsid w:val="001A6128"/>
    <w:rsid w:val="001A6178"/>
    <w:rsid w:val="001A64A7"/>
    <w:rsid w:val="001A6577"/>
    <w:rsid w:val="001A692C"/>
    <w:rsid w:val="001A6C89"/>
    <w:rsid w:val="001A6D18"/>
    <w:rsid w:val="001A6D42"/>
    <w:rsid w:val="001A6D76"/>
    <w:rsid w:val="001A7081"/>
    <w:rsid w:val="001A750A"/>
    <w:rsid w:val="001A7767"/>
    <w:rsid w:val="001A7A66"/>
    <w:rsid w:val="001B0167"/>
    <w:rsid w:val="001B02B3"/>
    <w:rsid w:val="001B09F6"/>
    <w:rsid w:val="001B0A0D"/>
    <w:rsid w:val="001B0B0F"/>
    <w:rsid w:val="001B0B1C"/>
    <w:rsid w:val="001B0C6E"/>
    <w:rsid w:val="001B0D36"/>
    <w:rsid w:val="001B0E0D"/>
    <w:rsid w:val="001B0EC2"/>
    <w:rsid w:val="001B1298"/>
    <w:rsid w:val="001B14A4"/>
    <w:rsid w:val="001B17D3"/>
    <w:rsid w:val="001B1B26"/>
    <w:rsid w:val="001B1BAE"/>
    <w:rsid w:val="001B1D9F"/>
    <w:rsid w:val="001B22F8"/>
    <w:rsid w:val="001B2551"/>
    <w:rsid w:val="001B2AF2"/>
    <w:rsid w:val="001B2C1A"/>
    <w:rsid w:val="001B2C80"/>
    <w:rsid w:val="001B2F1E"/>
    <w:rsid w:val="001B3334"/>
    <w:rsid w:val="001B3A49"/>
    <w:rsid w:val="001B3A6B"/>
    <w:rsid w:val="001B3ACE"/>
    <w:rsid w:val="001B3BF1"/>
    <w:rsid w:val="001B3F3C"/>
    <w:rsid w:val="001B4158"/>
    <w:rsid w:val="001B420C"/>
    <w:rsid w:val="001B461C"/>
    <w:rsid w:val="001B5709"/>
    <w:rsid w:val="001B5BAD"/>
    <w:rsid w:val="001B606F"/>
    <w:rsid w:val="001B6D98"/>
    <w:rsid w:val="001B6E7C"/>
    <w:rsid w:val="001B7281"/>
    <w:rsid w:val="001B7314"/>
    <w:rsid w:val="001B73FD"/>
    <w:rsid w:val="001B7723"/>
    <w:rsid w:val="001B7FF8"/>
    <w:rsid w:val="001C0200"/>
    <w:rsid w:val="001C04E8"/>
    <w:rsid w:val="001C0850"/>
    <w:rsid w:val="001C0CD9"/>
    <w:rsid w:val="001C0E98"/>
    <w:rsid w:val="001C139A"/>
    <w:rsid w:val="001C16DD"/>
    <w:rsid w:val="001C1B37"/>
    <w:rsid w:val="001C1DE6"/>
    <w:rsid w:val="001C1F22"/>
    <w:rsid w:val="001C21F4"/>
    <w:rsid w:val="001C2322"/>
    <w:rsid w:val="001C27B6"/>
    <w:rsid w:val="001C2994"/>
    <w:rsid w:val="001C29B7"/>
    <w:rsid w:val="001C2CB5"/>
    <w:rsid w:val="001C35C6"/>
    <w:rsid w:val="001C4776"/>
    <w:rsid w:val="001C4929"/>
    <w:rsid w:val="001C4DD4"/>
    <w:rsid w:val="001C4E74"/>
    <w:rsid w:val="001C4EC8"/>
    <w:rsid w:val="001C53B2"/>
    <w:rsid w:val="001C5744"/>
    <w:rsid w:val="001C5EF5"/>
    <w:rsid w:val="001C60C9"/>
    <w:rsid w:val="001C61B0"/>
    <w:rsid w:val="001C699E"/>
    <w:rsid w:val="001C6C37"/>
    <w:rsid w:val="001C6CC9"/>
    <w:rsid w:val="001C6EBD"/>
    <w:rsid w:val="001C7272"/>
    <w:rsid w:val="001C7467"/>
    <w:rsid w:val="001C75AE"/>
    <w:rsid w:val="001C76CA"/>
    <w:rsid w:val="001C7772"/>
    <w:rsid w:val="001C792A"/>
    <w:rsid w:val="001C7D5F"/>
    <w:rsid w:val="001C7F14"/>
    <w:rsid w:val="001D005B"/>
    <w:rsid w:val="001D057A"/>
    <w:rsid w:val="001D08E3"/>
    <w:rsid w:val="001D0A6C"/>
    <w:rsid w:val="001D0DBB"/>
    <w:rsid w:val="001D0EC0"/>
    <w:rsid w:val="001D10A2"/>
    <w:rsid w:val="001D1102"/>
    <w:rsid w:val="001D1114"/>
    <w:rsid w:val="001D1690"/>
    <w:rsid w:val="001D172E"/>
    <w:rsid w:val="001D1DCB"/>
    <w:rsid w:val="001D2219"/>
    <w:rsid w:val="001D284D"/>
    <w:rsid w:val="001D2A4E"/>
    <w:rsid w:val="001D2BAF"/>
    <w:rsid w:val="001D2C2C"/>
    <w:rsid w:val="001D363C"/>
    <w:rsid w:val="001D3819"/>
    <w:rsid w:val="001D3B44"/>
    <w:rsid w:val="001D3DE7"/>
    <w:rsid w:val="001D405C"/>
    <w:rsid w:val="001D4513"/>
    <w:rsid w:val="001D453B"/>
    <w:rsid w:val="001D4630"/>
    <w:rsid w:val="001D4ED2"/>
    <w:rsid w:val="001D5109"/>
    <w:rsid w:val="001D51C3"/>
    <w:rsid w:val="001D550D"/>
    <w:rsid w:val="001D589E"/>
    <w:rsid w:val="001D5937"/>
    <w:rsid w:val="001D6946"/>
    <w:rsid w:val="001D6B90"/>
    <w:rsid w:val="001D70FE"/>
    <w:rsid w:val="001D76D5"/>
    <w:rsid w:val="001D77AE"/>
    <w:rsid w:val="001D7B5F"/>
    <w:rsid w:val="001D7C31"/>
    <w:rsid w:val="001D7CB0"/>
    <w:rsid w:val="001D7FE2"/>
    <w:rsid w:val="001E00D6"/>
    <w:rsid w:val="001E033C"/>
    <w:rsid w:val="001E04A8"/>
    <w:rsid w:val="001E077A"/>
    <w:rsid w:val="001E0A34"/>
    <w:rsid w:val="001E1190"/>
    <w:rsid w:val="001E1414"/>
    <w:rsid w:val="001E145F"/>
    <w:rsid w:val="001E1A9B"/>
    <w:rsid w:val="001E1BDC"/>
    <w:rsid w:val="001E20A7"/>
    <w:rsid w:val="001E24B2"/>
    <w:rsid w:val="001E2589"/>
    <w:rsid w:val="001E27DF"/>
    <w:rsid w:val="001E293C"/>
    <w:rsid w:val="001E2A92"/>
    <w:rsid w:val="001E2AAA"/>
    <w:rsid w:val="001E2AB0"/>
    <w:rsid w:val="001E2B69"/>
    <w:rsid w:val="001E2CCD"/>
    <w:rsid w:val="001E2E53"/>
    <w:rsid w:val="001E3156"/>
    <w:rsid w:val="001E352F"/>
    <w:rsid w:val="001E36B1"/>
    <w:rsid w:val="001E3740"/>
    <w:rsid w:val="001E381A"/>
    <w:rsid w:val="001E3E0E"/>
    <w:rsid w:val="001E40BE"/>
    <w:rsid w:val="001E43AC"/>
    <w:rsid w:val="001E4B7A"/>
    <w:rsid w:val="001E4CC7"/>
    <w:rsid w:val="001E4FED"/>
    <w:rsid w:val="001E579A"/>
    <w:rsid w:val="001E5867"/>
    <w:rsid w:val="001E5D2E"/>
    <w:rsid w:val="001E6336"/>
    <w:rsid w:val="001E6473"/>
    <w:rsid w:val="001E65ED"/>
    <w:rsid w:val="001E66C0"/>
    <w:rsid w:val="001E684D"/>
    <w:rsid w:val="001E698F"/>
    <w:rsid w:val="001E6BB3"/>
    <w:rsid w:val="001E6D51"/>
    <w:rsid w:val="001E6DC5"/>
    <w:rsid w:val="001E6E28"/>
    <w:rsid w:val="001E7146"/>
    <w:rsid w:val="001E71CC"/>
    <w:rsid w:val="001E7445"/>
    <w:rsid w:val="001E789F"/>
    <w:rsid w:val="001E7A27"/>
    <w:rsid w:val="001E7C65"/>
    <w:rsid w:val="001E7FBC"/>
    <w:rsid w:val="001F0100"/>
    <w:rsid w:val="001F01F1"/>
    <w:rsid w:val="001F029A"/>
    <w:rsid w:val="001F0607"/>
    <w:rsid w:val="001F0849"/>
    <w:rsid w:val="001F0864"/>
    <w:rsid w:val="001F0932"/>
    <w:rsid w:val="001F0A54"/>
    <w:rsid w:val="001F14EF"/>
    <w:rsid w:val="001F19CB"/>
    <w:rsid w:val="001F1A9D"/>
    <w:rsid w:val="001F24A0"/>
    <w:rsid w:val="001F2982"/>
    <w:rsid w:val="001F298F"/>
    <w:rsid w:val="001F2A60"/>
    <w:rsid w:val="001F2F6C"/>
    <w:rsid w:val="001F3123"/>
    <w:rsid w:val="001F316E"/>
    <w:rsid w:val="001F317D"/>
    <w:rsid w:val="001F3185"/>
    <w:rsid w:val="001F3212"/>
    <w:rsid w:val="001F3495"/>
    <w:rsid w:val="001F37F2"/>
    <w:rsid w:val="001F4316"/>
    <w:rsid w:val="001F431A"/>
    <w:rsid w:val="001F49DB"/>
    <w:rsid w:val="001F4E2A"/>
    <w:rsid w:val="001F4FA1"/>
    <w:rsid w:val="001F5056"/>
    <w:rsid w:val="001F53B9"/>
    <w:rsid w:val="001F57B3"/>
    <w:rsid w:val="001F59AD"/>
    <w:rsid w:val="001F5C28"/>
    <w:rsid w:val="001F5C44"/>
    <w:rsid w:val="001F5D2E"/>
    <w:rsid w:val="001F5F67"/>
    <w:rsid w:val="001F61F3"/>
    <w:rsid w:val="001F636E"/>
    <w:rsid w:val="001F6868"/>
    <w:rsid w:val="001F686F"/>
    <w:rsid w:val="001F6C4B"/>
    <w:rsid w:val="001F6CEF"/>
    <w:rsid w:val="001F6E1D"/>
    <w:rsid w:val="001F72F3"/>
    <w:rsid w:val="001F73A6"/>
    <w:rsid w:val="001F745A"/>
    <w:rsid w:val="001F747C"/>
    <w:rsid w:val="001F79CA"/>
    <w:rsid w:val="001F7BB4"/>
    <w:rsid w:val="001F7C46"/>
    <w:rsid w:val="001F7E3F"/>
    <w:rsid w:val="00200199"/>
    <w:rsid w:val="0020027C"/>
    <w:rsid w:val="00200AFE"/>
    <w:rsid w:val="00200B9C"/>
    <w:rsid w:val="00200F1F"/>
    <w:rsid w:val="002011CB"/>
    <w:rsid w:val="002014C2"/>
    <w:rsid w:val="00201D14"/>
    <w:rsid w:val="00201E6A"/>
    <w:rsid w:val="00201EBD"/>
    <w:rsid w:val="00202268"/>
    <w:rsid w:val="002023C5"/>
    <w:rsid w:val="0020285C"/>
    <w:rsid w:val="0020286F"/>
    <w:rsid w:val="00202A1E"/>
    <w:rsid w:val="00202E25"/>
    <w:rsid w:val="002031CB"/>
    <w:rsid w:val="00203426"/>
    <w:rsid w:val="00203450"/>
    <w:rsid w:val="002035AA"/>
    <w:rsid w:val="002039F2"/>
    <w:rsid w:val="00203CC6"/>
    <w:rsid w:val="00203CDA"/>
    <w:rsid w:val="00203E16"/>
    <w:rsid w:val="002040C4"/>
    <w:rsid w:val="0020446E"/>
    <w:rsid w:val="002046E5"/>
    <w:rsid w:val="00204A45"/>
    <w:rsid w:val="00204A61"/>
    <w:rsid w:val="00204B68"/>
    <w:rsid w:val="00204CC6"/>
    <w:rsid w:val="00204ECE"/>
    <w:rsid w:val="00204FFA"/>
    <w:rsid w:val="00205025"/>
    <w:rsid w:val="002053F8"/>
    <w:rsid w:val="00205494"/>
    <w:rsid w:val="002054CB"/>
    <w:rsid w:val="002054E2"/>
    <w:rsid w:val="00205872"/>
    <w:rsid w:val="00205A54"/>
    <w:rsid w:val="00205AA2"/>
    <w:rsid w:val="00205D55"/>
    <w:rsid w:val="00205FAA"/>
    <w:rsid w:val="00206871"/>
    <w:rsid w:val="00206E73"/>
    <w:rsid w:val="00206ECF"/>
    <w:rsid w:val="0020706F"/>
    <w:rsid w:val="00207187"/>
    <w:rsid w:val="002072B8"/>
    <w:rsid w:val="002074DD"/>
    <w:rsid w:val="002075DF"/>
    <w:rsid w:val="00207A28"/>
    <w:rsid w:val="00207ABF"/>
    <w:rsid w:val="00207C6A"/>
    <w:rsid w:val="00207CCA"/>
    <w:rsid w:val="00207DEA"/>
    <w:rsid w:val="00207E2A"/>
    <w:rsid w:val="00210374"/>
    <w:rsid w:val="00210CB0"/>
    <w:rsid w:val="00210E9E"/>
    <w:rsid w:val="00210EC8"/>
    <w:rsid w:val="0021118D"/>
    <w:rsid w:val="002111AA"/>
    <w:rsid w:val="002112E1"/>
    <w:rsid w:val="0021137D"/>
    <w:rsid w:val="00211686"/>
    <w:rsid w:val="0021168A"/>
    <w:rsid w:val="00211BE3"/>
    <w:rsid w:val="00211D92"/>
    <w:rsid w:val="00211FEB"/>
    <w:rsid w:val="002120EB"/>
    <w:rsid w:val="00212416"/>
    <w:rsid w:val="00212490"/>
    <w:rsid w:val="002125DB"/>
    <w:rsid w:val="0021267A"/>
    <w:rsid w:val="00212795"/>
    <w:rsid w:val="002128B6"/>
    <w:rsid w:val="002128CD"/>
    <w:rsid w:val="00212A31"/>
    <w:rsid w:val="00212BA5"/>
    <w:rsid w:val="00212E33"/>
    <w:rsid w:val="00212EE6"/>
    <w:rsid w:val="0021353F"/>
    <w:rsid w:val="00213CDD"/>
    <w:rsid w:val="00213D68"/>
    <w:rsid w:val="00213F12"/>
    <w:rsid w:val="00214165"/>
    <w:rsid w:val="00214266"/>
    <w:rsid w:val="002144FC"/>
    <w:rsid w:val="002145B7"/>
    <w:rsid w:val="00214628"/>
    <w:rsid w:val="00214663"/>
    <w:rsid w:val="00214752"/>
    <w:rsid w:val="00214AD9"/>
    <w:rsid w:val="00214E44"/>
    <w:rsid w:val="00215132"/>
    <w:rsid w:val="002151FB"/>
    <w:rsid w:val="00215894"/>
    <w:rsid w:val="00215B37"/>
    <w:rsid w:val="00215B98"/>
    <w:rsid w:val="00215BB2"/>
    <w:rsid w:val="0021621A"/>
    <w:rsid w:val="002162F9"/>
    <w:rsid w:val="00216359"/>
    <w:rsid w:val="002163E6"/>
    <w:rsid w:val="00216479"/>
    <w:rsid w:val="002166DD"/>
    <w:rsid w:val="00216701"/>
    <w:rsid w:val="00216A47"/>
    <w:rsid w:val="00216B51"/>
    <w:rsid w:val="00216F24"/>
    <w:rsid w:val="00217663"/>
    <w:rsid w:val="00217EE5"/>
    <w:rsid w:val="002201CD"/>
    <w:rsid w:val="002204A7"/>
    <w:rsid w:val="002208A5"/>
    <w:rsid w:val="002209C4"/>
    <w:rsid w:val="00221246"/>
    <w:rsid w:val="00221444"/>
    <w:rsid w:val="00221A9E"/>
    <w:rsid w:val="00221D20"/>
    <w:rsid w:val="00222025"/>
    <w:rsid w:val="00222121"/>
    <w:rsid w:val="002228C1"/>
    <w:rsid w:val="00222A22"/>
    <w:rsid w:val="00222A9E"/>
    <w:rsid w:val="00222AB1"/>
    <w:rsid w:val="00222CEB"/>
    <w:rsid w:val="00223390"/>
    <w:rsid w:val="0022365F"/>
    <w:rsid w:val="00223832"/>
    <w:rsid w:val="002239CC"/>
    <w:rsid w:val="00223DDF"/>
    <w:rsid w:val="00223EA5"/>
    <w:rsid w:val="00224046"/>
    <w:rsid w:val="002242AA"/>
    <w:rsid w:val="0022441D"/>
    <w:rsid w:val="002248F5"/>
    <w:rsid w:val="00224C3B"/>
    <w:rsid w:val="00224C9F"/>
    <w:rsid w:val="00224CF5"/>
    <w:rsid w:val="00224D02"/>
    <w:rsid w:val="00224D2D"/>
    <w:rsid w:val="00224E76"/>
    <w:rsid w:val="00225058"/>
    <w:rsid w:val="00225B8C"/>
    <w:rsid w:val="00225F83"/>
    <w:rsid w:val="00226314"/>
    <w:rsid w:val="00226440"/>
    <w:rsid w:val="00226CB0"/>
    <w:rsid w:val="0022717B"/>
    <w:rsid w:val="002271D1"/>
    <w:rsid w:val="0022732A"/>
    <w:rsid w:val="00227374"/>
    <w:rsid w:val="002302F3"/>
    <w:rsid w:val="0023040B"/>
    <w:rsid w:val="00230689"/>
    <w:rsid w:val="00230B57"/>
    <w:rsid w:val="00230C85"/>
    <w:rsid w:val="00230EBE"/>
    <w:rsid w:val="00231227"/>
    <w:rsid w:val="0023122B"/>
    <w:rsid w:val="002313BA"/>
    <w:rsid w:val="0023172C"/>
    <w:rsid w:val="0023173F"/>
    <w:rsid w:val="002319BD"/>
    <w:rsid w:val="00231B10"/>
    <w:rsid w:val="00231B92"/>
    <w:rsid w:val="00231CAF"/>
    <w:rsid w:val="00231DC1"/>
    <w:rsid w:val="00231EF7"/>
    <w:rsid w:val="002323AF"/>
    <w:rsid w:val="00232504"/>
    <w:rsid w:val="002326C3"/>
    <w:rsid w:val="00232AA9"/>
    <w:rsid w:val="00232BA9"/>
    <w:rsid w:val="00232F33"/>
    <w:rsid w:val="002331E2"/>
    <w:rsid w:val="00233A80"/>
    <w:rsid w:val="0023493C"/>
    <w:rsid w:val="00234B1B"/>
    <w:rsid w:val="00234D9C"/>
    <w:rsid w:val="00235387"/>
    <w:rsid w:val="00235714"/>
    <w:rsid w:val="00235B48"/>
    <w:rsid w:val="00236036"/>
    <w:rsid w:val="0023623C"/>
    <w:rsid w:val="002365F5"/>
    <w:rsid w:val="00236A23"/>
    <w:rsid w:val="00236E8A"/>
    <w:rsid w:val="00237027"/>
    <w:rsid w:val="00237100"/>
    <w:rsid w:val="00237AB5"/>
    <w:rsid w:val="00237F16"/>
    <w:rsid w:val="002401AC"/>
    <w:rsid w:val="002401D3"/>
    <w:rsid w:val="00240336"/>
    <w:rsid w:val="00240357"/>
    <w:rsid w:val="0024048F"/>
    <w:rsid w:val="00240543"/>
    <w:rsid w:val="00240785"/>
    <w:rsid w:val="002409E1"/>
    <w:rsid w:val="002409E5"/>
    <w:rsid w:val="00240ADD"/>
    <w:rsid w:val="00240BC3"/>
    <w:rsid w:val="00240EDF"/>
    <w:rsid w:val="00241197"/>
    <w:rsid w:val="0024158C"/>
    <w:rsid w:val="002418E3"/>
    <w:rsid w:val="00241DC5"/>
    <w:rsid w:val="00241F07"/>
    <w:rsid w:val="00242682"/>
    <w:rsid w:val="00242801"/>
    <w:rsid w:val="00242FB4"/>
    <w:rsid w:val="00242FC5"/>
    <w:rsid w:val="002433BF"/>
    <w:rsid w:val="002433F3"/>
    <w:rsid w:val="00243E1A"/>
    <w:rsid w:val="0024482D"/>
    <w:rsid w:val="00244A12"/>
    <w:rsid w:val="00244BBF"/>
    <w:rsid w:val="00244EBB"/>
    <w:rsid w:val="002453E4"/>
    <w:rsid w:val="00245544"/>
    <w:rsid w:val="0024590C"/>
    <w:rsid w:val="00245B7D"/>
    <w:rsid w:val="00245BC8"/>
    <w:rsid w:val="002460A1"/>
    <w:rsid w:val="002460FA"/>
    <w:rsid w:val="00246516"/>
    <w:rsid w:val="0024674F"/>
    <w:rsid w:val="0024713F"/>
    <w:rsid w:val="0024719E"/>
    <w:rsid w:val="002472E8"/>
    <w:rsid w:val="0024734E"/>
    <w:rsid w:val="0024740A"/>
    <w:rsid w:val="00247873"/>
    <w:rsid w:val="00247C4F"/>
    <w:rsid w:val="00247D23"/>
    <w:rsid w:val="00247F41"/>
    <w:rsid w:val="00250271"/>
    <w:rsid w:val="00250BF3"/>
    <w:rsid w:val="002513F5"/>
    <w:rsid w:val="002515B2"/>
    <w:rsid w:val="00251621"/>
    <w:rsid w:val="00251638"/>
    <w:rsid w:val="002518C6"/>
    <w:rsid w:val="00251CE2"/>
    <w:rsid w:val="00251E7B"/>
    <w:rsid w:val="00252073"/>
    <w:rsid w:val="00252299"/>
    <w:rsid w:val="00252387"/>
    <w:rsid w:val="00252BC1"/>
    <w:rsid w:val="00252E0C"/>
    <w:rsid w:val="00252F96"/>
    <w:rsid w:val="00253788"/>
    <w:rsid w:val="00253CD9"/>
    <w:rsid w:val="00253EE6"/>
    <w:rsid w:val="00254092"/>
    <w:rsid w:val="00254422"/>
    <w:rsid w:val="00254665"/>
    <w:rsid w:val="002546E0"/>
    <w:rsid w:val="00254C6E"/>
    <w:rsid w:val="00255841"/>
    <w:rsid w:val="00255B1B"/>
    <w:rsid w:val="00255E74"/>
    <w:rsid w:val="0025655A"/>
    <w:rsid w:val="002567EE"/>
    <w:rsid w:val="00257322"/>
    <w:rsid w:val="0025763B"/>
    <w:rsid w:val="002578C9"/>
    <w:rsid w:val="00257924"/>
    <w:rsid w:val="00257987"/>
    <w:rsid w:val="00260721"/>
    <w:rsid w:val="002608C4"/>
    <w:rsid w:val="00260A1B"/>
    <w:rsid w:val="00260A76"/>
    <w:rsid w:val="00260BCF"/>
    <w:rsid w:val="00260D5C"/>
    <w:rsid w:val="00261302"/>
    <w:rsid w:val="00261834"/>
    <w:rsid w:val="00261D7F"/>
    <w:rsid w:val="00262377"/>
    <w:rsid w:val="0026271E"/>
    <w:rsid w:val="00262C2A"/>
    <w:rsid w:val="002630E9"/>
    <w:rsid w:val="002633B4"/>
    <w:rsid w:val="002635E4"/>
    <w:rsid w:val="00263C40"/>
    <w:rsid w:val="00263EAD"/>
    <w:rsid w:val="0026433D"/>
    <w:rsid w:val="002645D7"/>
    <w:rsid w:val="0026460D"/>
    <w:rsid w:val="00264C63"/>
    <w:rsid w:val="00264F31"/>
    <w:rsid w:val="00265164"/>
    <w:rsid w:val="0026518C"/>
    <w:rsid w:val="00265573"/>
    <w:rsid w:val="002655D1"/>
    <w:rsid w:val="00265678"/>
    <w:rsid w:val="0026579C"/>
    <w:rsid w:val="0026582B"/>
    <w:rsid w:val="00265D68"/>
    <w:rsid w:val="0026657A"/>
    <w:rsid w:val="002666BD"/>
    <w:rsid w:val="0026692E"/>
    <w:rsid w:val="00266A1F"/>
    <w:rsid w:val="00266A5F"/>
    <w:rsid w:val="00266AE0"/>
    <w:rsid w:val="00266E54"/>
    <w:rsid w:val="00266FB3"/>
    <w:rsid w:val="0026710E"/>
    <w:rsid w:val="00267693"/>
    <w:rsid w:val="00267713"/>
    <w:rsid w:val="002679E4"/>
    <w:rsid w:val="002700CA"/>
    <w:rsid w:val="002708E9"/>
    <w:rsid w:val="002709FB"/>
    <w:rsid w:val="00270B34"/>
    <w:rsid w:val="00270D3E"/>
    <w:rsid w:val="00270FD3"/>
    <w:rsid w:val="00271597"/>
    <w:rsid w:val="0027170D"/>
    <w:rsid w:val="00271990"/>
    <w:rsid w:val="00271C1F"/>
    <w:rsid w:val="00271CE5"/>
    <w:rsid w:val="002727C8"/>
    <w:rsid w:val="00272BDD"/>
    <w:rsid w:val="00273076"/>
    <w:rsid w:val="00273390"/>
    <w:rsid w:val="002736A6"/>
    <w:rsid w:val="00273E06"/>
    <w:rsid w:val="002743EA"/>
    <w:rsid w:val="00274692"/>
    <w:rsid w:val="0027485B"/>
    <w:rsid w:val="00274BE7"/>
    <w:rsid w:val="00275174"/>
    <w:rsid w:val="00275403"/>
    <w:rsid w:val="002755BD"/>
    <w:rsid w:val="00275860"/>
    <w:rsid w:val="0027592C"/>
    <w:rsid w:val="00275E0C"/>
    <w:rsid w:val="00275EAB"/>
    <w:rsid w:val="00275F0B"/>
    <w:rsid w:val="002761E0"/>
    <w:rsid w:val="0027635B"/>
    <w:rsid w:val="002767D7"/>
    <w:rsid w:val="00276873"/>
    <w:rsid w:val="00276B0C"/>
    <w:rsid w:val="00276D01"/>
    <w:rsid w:val="00277013"/>
    <w:rsid w:val="00277047"/>
    <w:rsid w:val="0027709A"/>
    <w:rsid w:val="002771B6"/>
    <w:rsid w:val="00277273"/>
    <w:rsid w:val="00277968"/>
    <w:rsid w:val="00277CBF"/>
    <w:rsid w:val="00277E94"/>
    <w:rsid w:val="00277FAA"/>
    <w:rsid w:val="002800CC"/>
    <w:rsid w:val="00280A1D"/>
    <w:rsid w:val="00280D9E"/>
    <w:rsid w:val="002810CE"/>
    <w:rsid w:val="0028172A"/>
    <w:rsid w:val="00281C55"/>
    <w:rsid w:val="0028224B"/>
    <w:rsid w:val="00282342"/>
    <w:rsid w:val="00282359"/>
    <w:rsid w:val="002826C0"/>
    <w:rsid w:val="002826C6"/>
    <w:rsid w:val="0028283C"/>
    <w:rsid w:val="00282858"/>
    <w:rsid w:val="00282921"/>
    <w:rsid w:val="00282D48"/>
    <w:rsid w:val="00282D9D"/>
    <w:rsid w:val="002833AB"/>
    <w:rsid w:val="002834EA"/>
    <w:rsid w:val="002836C6"/>
    <w:rsid w:val="00283BBA"/>
    <w:rsid w:val="00283E67"/>
    <w:rsid w:val="00284062"/>
    <w:rsid w:val="002843AA"/>
    <w:rsid w:val="00284928"/>
    <w:rsid w:val="00284974"/>
    <w:rsid w:val="00284A5C"/>
    <w:rsid w:val="00285542"/>
    <w:rsid w:val="002856EE"/>
    <w:rsid w:val="002859A0"/>
    <w:rsid w:val="0028621A"/>
    <w:rsid w:val="00286506"/>
    <w:rsid w:val="00286678"/>
    <w:rsid w:val="00286C25"/>
    <w:rsid w:val="002870E1"/>
    <w:rsid w:val="002871CD"/>
    <w:rsid w:val="00287365"/>
    <w:rsid w:val="002877F0"/>
    <w:rsid w:val="00287B13"/>
    <w:rsid w:val="00287D79"/>
    <w:rsid w:val="00287FD7"/>
    <w:rsid w:val="00290657"/>
    <w:rsid w:val="00290A0A"/>
    <w:rsid w:val="00290CA0"/>
    <w:rsid w:val="00291026"/>
    <w:rsid w:val="00291301"/>
    <w:rsid w:val="00291462"/>
    <w:rsid w:val="002916EE"/>
    <w:rsid w:val="002917EE"/>
    <w:rsid w:val="00291AEB"/>
    <w:rsid w:val="00291F08"/>
    <w:rsid w:val="00291F6E"/>
    <w:rsid w:val="00291FE5"/>
    <w:rsid w:val="0029238F"/>
    <w:rsid w:val="002926B6"/>
    <w:rsid w:val="00292803"/>
    <w:rsid w:val="002929A8"/>
    <w:rsid w:val="002930EB"/>
    <w:rsid w:val="00293132"/>
    <w:rsid w:val="00293407"/>
    <w:rsid w:val="00293A29"/>
    <w:rsid w:val="00293FC0"/>
    <w:rsid w:val="00294958"/>
    <w:rsid w:val="00294E00"/>
    <w:rsid w:val="002950B6"/>
    <w:rsid w:val="002958A3"/>
    <w:rsid w:val="00295A71"/>
    <w:rsid w:val="00295B2C"/>
    <w:rsid w:val="00295E4F"/>
    <w:rsid w:val="00296191"/>
    <w:rsid w:val="00296481"/>
    <w:rsid w:val="002968A5"/>
    <w:rsid w:val="00296AF0"/>
    <w:rsid w:val="00296E3E"/>
    <w:rsid w:val="00296EBA"/>
    <w:rsid w:val="00296F89"/>
    <w:rsid w:val="00297363"/>
    <w:rsid w:val="00297387"/>
    <w:rsid w:val="002975A5"/>
    <w:rsid w:val="00297D7B"/>
    <w:rsid w:val="00297D98"/>
    <w:rsid w:val="002A031C"/>
    <w:rsid w:val="002A0396"/>
    <w:rsid w:val="002A0437"/>
    <w:rsid w:val="002A05F3"/>
    <w:rsid w:val="002A09D3"/>
    <w:rsid w:val="002A0C34"/>
    <w:rsid w:val="002A0D60"/>
    <w:rsid w:val="002A0FE3"/>
    <w:rsid w:val="002A15AD"/>
    <w:rsid w:val="002A16B9"/>
    <w:rsid w:val="002A1B35"/>
    <w:rsid w:val="002A1C21"/>
    <w:rsid w:val="002A1E62"/>
    <w:rsid w:val="002A2039"/>
    <w:rsid w:val="002A237D"/>
    <w:rsid w:val="002A26BA"/>
    <w:rsid w:val="002A296A"/>
    <w:rsid w:val="002A29BB"/>
    <w:rsid w:val="002A2E17"/>
    <w:rsid w:val="002A31C3"/>
    <w:rsid w:val="002A341A"/>
    <w:rsid w:val="002A3531"/>
    <w:rsid w:val="002A387C"/>
    <w:rsid w:val="002A3D76"/>
    <w:rsid w:val="002A4607"/>
    <w:rsid w:val="002A4EDA"/>
    <w:rsid w:val="002A598C"/>
    <w:rsid w:val="002A59EF"/>
    <w:rsid w:val="002A5EF0"/>
    <w:rsid w:val="002A60D9"/>
    <w:rsid w:val="002A6C79"/>
    <w:rsid w:val="002A6CA5"/>
    <w:rsid w:val="002A6E39"/>
    <w:rsid w:val="002A6EC3"/>
    <w:rsid w:val="002A7243"/>
    <w:rsid w:val="002A74ED"/>
    <w:rsid w:val="002A7B95"/>
    <w:rsid w:val="002B012E"/>
    <w:rsid w:val="002B01EE"/>
    <w:rsid w:val="002B0264"/>
    <w:rsid w:val="002B0436"/>
    <w:rsid w:val="002B0C1E"/>
    <w:rsid w:val="002B0EF4"/>
    <w:rsid w:val="002B12CC"/>
    <w:rsid w:val="002B13C5"/>
    <w:rsid w:val="002B15D6"/>
    <w:rsid w:val="002B1880"/>
    <w:rsid w:val="002B1CE9"/>
    <w:rsid w:val="002B1D93"/>
    <w:rsid w:val="002B2562"/>
    <w:rsid w:val="002B27E2"/>
    <w:rsid w:val="002B2C68"/>
    <w:rsid w:val="002B2D5C"/>
    <w:rsid w:val="002B2F25"/>
    <w:rsid w:val="002B304E"/>
    <w:rsid w:val="002B3688"/>
    <w:rsid w:val="002B3756"/>
    <w:rsid w:val="002B3A51"/>
    <w:rsid w:val="002B3DAB"/>
    <w:rsid w:val="002B3E62"/>
    <w:rsid w:val="002B5111"/>
    <w:rsid w:val="002B5325"/>
    <w:rsid w:val="002B53FA"/>
    <w:rsid w:val="002B5796"/>
    <w:rsid w:val="002B5878"/>
    <w:rsid w:val="002B589F"/>
    <w:rsid w:val="002B5D10"/>
    <w:rsid w:val="002B5F48"/>
    <w:rsid w:val="002B631E"/>
    <w:rsid w:val="002B64E1"/>
    <w:rsid w:val="002B65A5"/>
    <w:rsid w:val="002B65DF"/>
    <w:rsid w:val="002B6622"/>
    <w:rsid w:val="002B6688"/>
    <w:rsid w:val="002B67C3"/>
    <w:rsid w:val="002B68B0"/>
    <w:rsid w:val="002B6A8D"/>
    <w:rsid w:val="002B6DC2"/>
    <w:rsid w:val="002B70C2"/>
    <w:rsid w:val="002B74EC"/>
    <w:rsid w:val="002B77E6"/>
    <w:rsid w:val="002B791A"/>
    <w:rsid w:val="002B79FE"/>
    <w:rsid w:val="002B7DCB"/>
    <w:rsid w:val="002C061A"/>
    <w:rsid w:val="002C064C"/>
    <w:rsid w:val="002C067A"/>
    <w:rsid w:val="002C0774"/>
    <w:rsid w:val="002C0D92"/>
    <w:rsid w:val="002C103A"/>
    <w:rsid w:val="002C1299"/>
    <w:rsid w:val="002C1478"/>
    <w:rsid w:val="002C166C"/>
    <w:rsid w:val="002C1AC8"/>
    <w:rsid w:val="002C1D6E"/>
    <w:rsid w:val="002C1D98"/>
    <w:rsid w:val="002C20D0"/>
    <w:rsid w:val="002C270A"/>
    <w:rsid w:val="002C293F"/>
    <w:rsid w:val="002C29F4"/>
    <w:rsid w:val="002C2CDC"/>
    <w:rsid w:val="002C2CE3"/>
    <w:rsid w:val="002C3225"/>
    <w:rsid w:val="002C3258"/>
    <w:rsid w:val="002C3384"/>
    <w:rsid w:val="002C339F"/>
    <w:rsid w:val="002C3515"/>
    <w:rsid w:val="002C38C3"/>
    <w:rsid w:val="002C3CFE"/>
    <w:rsid w:val="002C3D9A"/>
    <w:rsid w:val="002C419D"/>
    <w:rsid w:val="002C4708"/>
    <w:rsid w:val="002C477B"/>
    <w:rsid w:val="002C490E"/>
    <w:rsid w:val="002C5C12"/>
    <w:rsid w:val="002C612D"/>
    <w:rsid w:val="002C627C"/>
    <w:rsid w:val="002C68A2"/>
    <w:rsid w:val="002C6AAA"/>
    <w:rsid w:val="002C6D8D"/>
    <w:rsid w:val="002C6F3A"/>
    <w:rsid w:val="002C72C8"/>
    <w:rsid w:val="002C7317"/>
    <w:rsid w:val="002C7458"/>
    <w:rsid w:val="002C7461"/>
    <w:rsid w:val="002C7D09"/>
    <w:rsid w:val="002C7F5B"/>
    <w:rsid w:val="002D0235"/>
    <w:rsid w:val="002D02E8"/>
    <w:rsid w:val="002D03BF"/>
    <w:rsid w:val="002D04D2"/>
    <w:rsid w:val="002D0596"/>
    <w:rsid w:val="002D0928"/>
    <w:rsid w:val="002D09DD"/>
    <w:rsid w:val="002D0AAC"/>
    <w:rsid w:val="002D0C11"/>
    <w:rsid w:val="002D0D68"/>
    <w:rsid w:val="002D0E7C"/>
    <w:rsid w:val="002D0EF7"/>
    <w:rsid w:val="002D0F67"/>
    <w:rsid w:val="002D11D4"/>
    <w:rsid w:val="002D1367"/>
    <w:rsid w:val="002D1536"/>
    <w:rsid w:val="002D164C"/>
    <w:rsid w:val="002D18A0"/>
    <w:rsid w:val="002D1921"/>
    <w:rsid w:val="002D19A1"/>
    <w:rsid w:val="002D22EB"/>
    <w:rsid w:val="002D258F"/>
    <w:rsid w:val="002D25CA"/>
    <w:rsid w:val="002D2823"/>
    <w:rsid w:val="002D2C29"/>
    <w:rsid w:val="002D2C84"/>
    <w:rsid w:val="002D2FDB"/>
    <w:rsid w:val="002D37E4"/>
    <w:rsid w:val="002D39CB"/>
    <w:rsid w:val="002D3DF2"/>
    <w:rsid w:val="002D41AA"/>
    <w:rsid w:val="002D421B"/>
    <w:rsid w:val="002D47B2"/>
    <w:rsid w:val="002D497B"/>
    <w:rsid w:val="002D4B3F"/>
    <w:rsid w:val="002D4D8B"/>
    <w:rsid w:val="002D5F08"/>
    <w:rsid w:val="002D6124"/>
    <w:rsid w:val="002D62A3"/>
    <w:rsid w:val="002D689A"/>
    <w:rsid w:val="002D6C01"/>
    <w:rsid w:val="002D6D28"/>
    <w:rsid w:val="002D713D"/>
    <w:rsid w:val="002D74EA"/>
    <w:rsid w:val="002D7A9D"/>
    <w:rsid w:val="002E015F"/>
    <w:rsid w:val="002E0333"/>
    <w:rsid w:val="002E0738"/>
    <w:rsid w:val="002E0E4D"/>
    <w:rsid w:val="002E0E54"/>
    <w:rsid w:val="002E1100"/>
    <w:rsid w:val="002E160D"/>
    <w:rsid w:val="002E21C7"/>
    <w:rsid w:val="002E2534"/>
    <w:rsid w:val="002E2545"/>
    <w:rsid w:val="002E26AA"/>
    <w:rsid w:val="002E27F7"/>
    <w:rsid w:val="002E2873"/>
    <w:rsid w:val="002E33A4"/>
    <w:rsid w:val="002E345C"/>
    <w:rsid w:val="002E3ABC"/>
    <w:rsid w:val="002E3C6B"/>
    <w:rsid w:val="002E3CFC"/>
    <w:rsid w:val="002E3E7A"/>
    <w:rsid w:val="002E42D2"/>
    <w:rsid w:val="002E46B5"/>
    <w:rsid w:val="002E48CD"/>
    <w:rsid w:val="002E4AC9"/>
    <w:rsid w:val="002E4B2A"/>
    <w:rsid w:val="002E4B3B"/>
    <w:rsid w:val="002E4D10"/>
    <w:rsid w:val="002E5255"/>
    <w:rsid w:val="002E5271"/>
    <w:rsid w:val="002E5C1F"/>
    <w:rsid w:val="002E5EBE"/>
    <w:rsid w:val="002E673D"/>
    <w:rsid w:val="002E69D6"/>
    <w:rsid w:val="002E6B39"/>
    <w:rsid w:val="002E6B4A"/>
    <w:rsid w:val="002E6C74"/>
    <w:rsid w:val="002E6D98"/>
    <w:rsid w:val="002E6EB5"/>
    <w:rsid w:val="002E7130"/>
    <w:rsid w:val="002E73D8"/>
    <w:rsid w:val="002E7406"/>
    <w:rsid w:val="002E7582"/>
    <w:rsid w:val="002E784D"/>
    <w:rsid w:val="002E7D6D"/>
    <w:rsid w:val="002F03B4"/>
    <w:rsid w:val="002F03B5"/>
    <w:rsid w:val="002F0806"/>
    <w:rsid w:val="002F0CF4"/>
    <w:rsid w:val="002F11FD"/>
    <w:rsid w:val="002F13CB"/>
    <w:rsid w:val="002F1710"/>
    <w:rsid w:val="002F281C"/>
    <w:rsid w:val="002F2BBA"/>
    <w:rsid w:val="002F328D"/>
    <w:rsid w:val="002F349A"/>
    <w:rsid w:val="002F3ED1"/>
    <w:rsid w:val="002F47BF"/>
    <w:rsid w:val="002F4B22"/>
    <w:rsid w:val="002F4C14"/>
    <w:rsid w:val="002F4F7B"/>
    <w:rsid w:val="002F4FD1"/>
    <w:rsid w:val="002F5298"/>
    <w:rsid w:val="002F57B3"/>
    <w:rsid w:val="002F5815"/>
    <w:rsid w:val="002F5BCB"/>
    <w:rsid w:val="002F5DEB"/>
    <w:rsid w:val="002F62F1"/>
    <w:rsid w:val="002F6394"/>
    <w:rsid w:val="002F65AF"/>
    <w:rsid w:val="002F6717"/>
    <w:rsid w:val="002F67EF"/>
    <w:rsid w:val="002F6A84"/>
    <w:rsid w:val="002F6B35"/>
    <w:rsid w:val="002F705B"/>
    <w:rsid w:val="002F711A"/>
    <w:rsid w:val="002F7399"/>
    <w:rsid w:val="002F73E5"/>
    <w:rsid w:val="002F73F6"/>
    <w:rsid w:val="002F750C"/>
    <w:rsid w:val="002F7637"/>
    <w:rsid w:val="002F7674"/>
    <w:rsid w:val="002F7996"/>
    <w:rsid w:val="002F7AA0"/>
    <w:rsid w:val="002F7B24"/>
    <w:rsid w:val="002F7C7A"/>
    <w:rsid w:val="00300051"/>
    <w:rsid w:val="003000EB"/>
    <w:rsid w:val="003004F9"/>
    <w:rsid w:val="003009B4"/>
    <w:rsid w:val="00300CCF"/>
    <w:rsid w:val="00300D56"/>
    <w:rsid w:val="00301ADD"/>
    <w:rsid w:val="00301BB4"/>
    <w:rsid w:val="00301C86"/>
    <w:rsid w:val="00301CB6"/>
    <w:rsid w:val="003020B0"/>
    <w:rsid w:val="003031A2"/>
    <w:rsid w:val="00303222"/>
    <w:rsid w:val="00303B5F"/>
    <w:rsid w:val="00303FB9"/>
    <w:rsid w:val="00303FD8"/>
    <w:rsid w:val="0030432C"/>
    <w:rsid w:val="003043BF"/>
    <w:rsid w:val="00304412"/>
    <w:rsid w:val="003044FB"/>
    <w:rsid w:val="003045F2"/>
    <w:rsid w:val="00304AE0"/>
    <w:rsid w:val="00304FA9"/>
    <w:rsid w:val="003050D7"/>
    <w:rsid w:val="00305942"/>
    <w:rsid w:val="00305F1A"/>
    <w:rsid w:val="003060F0"/>
    <w:rsid w:val="003063B6"/>
    <w:rsid w:val="00306576"/>
    <w:rsid w:val="0030686B"/>
    <w:rsid w:val="00306892"/>
    <w:rsid w:val="00306EA4"/>
    <w:rsid w:val="0030786E"/>
    <w:rsid w:val="00307E6C"/>
    <w:rsid w:val="00307F80"/>
    <w:rsid w:val="00307FCE"/>
    <w:rsid w:val="00307FE1"/>
    <w:rsid w:val="0031001F"/>
    <w:rsid w:val="00310036"/>
    <w:rsid w:val="003101A9"/>
    <w:rsid w:val="00310243"/>
    <w:rsid w:val="0031032F"/>
    <w:rsid w:val="00310788"/>
    <w:rsid w:val="003108C0"/>
    <w:rsid w:val="00310D9E"/>
    <w:rsid w:val="00311198"/>
    <w:rsid w:val="003116A1"/>
    <w:rsid w:val="003116D4"/>
    <w:rsid w:val="00311D32"/>
    <w:rsid w:val="00311DCE"/>
    <w:rsid w:val="00312244"/>
    <w:rsid w:val="003123C3"/>
    <w:rsid w:val="003124B6"/>
    <w:rsid w:val="003129A4"/>
    <w:rsid w:val="00312B18"/>
    <w:rsid w:val="00312B39"/>
    <w:rsid w:val="00312BF4"/>
    <w:rsid w:val="00312C3D"/>
    <w:rsid w:val="003130EC"/>
    <w:rsid w:val="003135C9"/>
    <w:rsid w:val="00313844"/>
    <w:rsid w:val="0031394B"/>
    <w:rsid w:val="003139E2"/>
    <w:rsid w:val="0031421C"/>
    <w:rsid w:val="003145E5"/>
    <w:rsid w:val="00314A1F"/>
    <w:rsid w:val="00314B10"/>
    <w:rsid w:val="00314FA5"/>
    <w:rsid w:val="00315017"/>
    <w:rsid w:val="003150C6"/>
    <w:rsid w:val="00315861"/>
    <w:rsid w:val="00315BC9"/>
    <w:rsid w:val="00315E12"/>
    <w:rsid w:val="0031618B"/>
    <w:rsid w:val="00316463"/>
    <w:rsid w:val="003166C0"/>
    <w:rsid w:val="00316BAB"/>
    <w:rsid w:val="003170E2"/>
    <w:rsid w:val="00317262"/>
    <w:rsid w:val="00317661"/>
    <w:rsid w:val="0031766E"/>
    <w:rsid w:val="00317833"/>
    <w:rsid w:val="00317DA3"/>
    <w:rsid w:val="0032022A"/>
    <w:rsid w:val="003208FA"/>
    <w:rsid w:val="003209F8"/>
    <w:rsid w:val="00320A24"/>
    <w:rsid w:val="00320BB1"/>
    <w:rsid w:val="00320C57"/>
    <w:rsid w:val="00320E65"/>
    <w:rsid w:val="00320E6C"/>
    <w:rsid w:val="00320E85"/>
    <w:rsid w:val="00321C58"/>
    <w:rsid w:val="00321C9E"/>
    <w:rsid w:val="00321DD0"/>
    <w:rsid w:val="00321FAB"/>
    <w:rsid w:val="00322037"/>
    <w:rsid w:val="00322188"/>
    <w:rsid w:val="0032243C"/>
    <w:rsid w:val="00322894"/>
    <w:rsid w:val="003229EC"/>
    <w:rsid w:val="00322A9F"/>
    <w:rsid w:val="00322D52"/>
    <w:rsid w:val="00323299"/>
    <w:rsid w:val="003235D6"/>
    <w:rsid w:val="003236CC"/>
    <w:rsid w:val="00323799"/>
    <w:rsid w:val="00324271"/>
    <w:rsid w:val="003243E9"/>
    <w:rsid w:val="00324425"/>
    <w:rsid w:val="003245AF"/>
    <w:rsid w:val="00324A3F"/>
    <w:rsid w:val="00324B48"/>
    <w:rsid w:val="00324D4D"/>
    <w:rsid w:val="00325267"/>
    <w:rsid w:val="0032551F"/>
    <w:rsid w:val="003255AF"/>
    <w:rsid w:val="00325929"/>
    <w:rsid w:val="00325A57"/>
    <w:rsid w:val="003261E2"/>
    <w:rsid w:val="00326524"/>
    <w:rsid w:val="00326749"/>
    <w:rsid w:val="00326EAD"/>
    <w:rsid w:val="003270E2"/>
    <w:rsid w:val="00327162"/>
    <w:rsid w:val="00327707"/>
    <w:rsid w:val="00327788"/>
    <w:rsid w:val="00327A24"/>
    <w:rsid w:val="00327A4A"/>
    <w:rsid w:val="00327C9C"/>
    <w:rsid w:val="0033006F"/>
    <w:rsid w:val="00330488"/>
    <w:rsid w:val="003313C0"/>
    <w:rsid w:val="00331406"/>
    <w:rsid w:val="0033159F"/>
    <w:rsid w:val="003315A3"/>
    <w:rsid w:val="0033166F"/>
    <w:rsid w:val="00331BEC"/>
    <w:rsid w:val="00331DE0"/>
    <w:rsid w:val="003320A0"/>
    <w:rsid w:val="00332164"/>
    <w:rsid w:val="0033280A"/>
    <w:rsid w:val="00332944"/>
    <w:rsid w:val="00332A70"/>
    <w:rsid w:val="00332CEA"/>
    <w:rsid w:val="00332E34"/>
    <w:rsid w:val="00332E57"/>
    <w:rsid w:val="003334A8"/>
    <w:rsid w:val="0033369A"/>
    <w:rsid w:val="00333922"/>
    <w:rsid w:val="00334120"/>
    <w:rsid w:val="003341FE"/>
    <w:rsid w:val="00334276"/>
    <w:rsid w:val="0033457C"/>
    <w:rsid w:val="0033491A"/>
    <w:rsid w:val="003349B1"/>
    <w:rsid w:val="00334C7E"/>
    <w:rsid w:val="00334D8D"/>
    <w:rsid w:val="00334E89"/>
    <w:rsid w:val="003354D1"/>
    <w:rsid w:val="00335A21"/>
    <w:rsid w:val="00335F71"/>
    <w:rsid w:val="0033609A"/>
    <w:rsid w:val="0033637A"/>
    <w:rsid w:val="00336508"/>
    <w:rsid w:val="00336600"/>
    <w:rsid w:val="00336CD1"/>
    <w:rsid w:val="003370A3"/>
    <w:rsid w:val="00337524"/>
    <w:rsid w:val="00337A85"/>
    <w:rsid w:val="00337D67"/>
    <w:rsid w:val="00337F88"/>
    <w:rsid w:val="003384FF"/>
    <w:rsid w:val="0033989D"/>
    <w:rsid w:val="003403B4"/>
    <w:rsid w:val="0034046C"/>
    <w:rsid w:val="00340923"/>
    <w:rsid w:val="00340925"/>
    <w:rsid w:val="00340E5D"/>
    <w:rsid w:val="00340F2B"/>
    <w:rsid w:val="0034101B"/>
    <w:rsid w:val="00341028"/>
    <w:rsid w:val="00341622"/>
    <w:rsid w:val="003418B5"/>
    <w:rsid w:val="003419CC"/>
    <w:rsid w:val="00341D4B"/>
    <w:rsid w:val="00341F6D"/>
    <w:rsid w:val="00342341"/>
    <w:rsid w:val="00342353"/>
    <w:rsid w:val="003426F6"/>
    <w:rsid w:val="00342908"/>
    <w:rsid w:val="00343245"/>
    <w:rsid w:val="003433D8"/>
    <w:rsid w:val="00343569"/>
    <w:rsid w:val="0034358C"/>
    <w:rsid w:val="00343748"/>
    <w:rsid w:val="003438C5"/>
    <w:rsid w:val="00343BD9"/>
    <w:rsid w:val="00343C89"/>
    <w:rsid w:val="00343DC0"/>
    <w:rsid w:val="00343DC3"/>
    <w:rsid w:val="00343DC5"/>
    <w:rsid w:val="0034454C"/>
    <w:rsid w:val="00344631"/>
    <w:rsid w:val="003447C1"/>
    <w:rsid w:val="003451FD"/>
    <w:rsid w:val="0034529A"/>
    <w:rsid w:val="00345307"/>
    <w:rsid w:val="003457ED"/>
    <w:rsid w:val="00345C66"/>
    <w:rsid w:val="00345C81"/>
    <w:rsid w:val="00345EF3"/>
    <w:rsid w:val="00346481"/>
    <w:rsid w:val="003466B9"/>
    <w:rsid w:val="00347478"/>
    <w:rsid w:val="0034755D"/>
    <w:rsid w:val="00347581"/>
    <w:rsid w:val="00347698"/>
    <w:rsid w:val="003477E8"/>
    <w:rsid w:val="003479AD"/>
    <w:rsid w:val="00347CB4"/>
    <w:rsid w:val="00350003"/>
    <w:rsid w:val="003504B3"/>
    <w:rsid w:val="00350585"/>
    <w:rsid w:val="0035078B"/>
    <w:rsid w:val="00350B19"/>
    <w:rsid w:val="00351F37"/>
    <w:rsid w:val="00352028"/>
    <w:rsid w:val="00352360"/>
    <w:rsid w:val="003524BA"/>
    <w:rsid w:val="0035295E"/>
    <w:rsid w:val="003529BC"/>
    <w:rsid w:val="003529BF"/>
    <w:rsid w:val="00352A2D"/>
    <w:rsid w:val="00352A85"/>
    <w:rsid w:val="003531E5"/>
    <w:rsid w:val="003535BC"/>
    <w:rsid w:val="0035377E"/>
    <w:rsid w:val="00354340"/>
    <w:rsid w:val="003544AA"/>
    <w:rsid w:val="00355046"/>
    <w:rsid w:val="00355317"/>
    <w:rsid w:val="00355589"/>
    <w:rsid w:val="0035575E"/>
    <w:rsid w:val="00355870"/>
    <w:rsid w:val="00355C23"/>
    <w:rsid w:val="00355FFB"/>
    <w:rsid w:val="003566BD"/>
    <w:rsid w:val="00356E69"/>
    <w:rsid w:val="003570CE"/>
    <w:rsid w:val="0035753A"/>
    <w:rsid w:val="00357878"/>
    <w:rsid w:val="00357FBC"/>
    <w:rsid w:val="00360274"/>
    <w:rsid w:val="00360393"/>
    <w:rsid w:val="00360548"/>
    <w:rsid w:val="00360754"/>
    <w:rsid w:val="0036081D"/>
    <w:rsid w:val="00360D64"/>
    <w:rsid w:val="00360F76"/>
    <w:rsid w:val="003611A5"/>
    <w:rsid w:val="003611BF"/>
    <w:rsid w:val="00361557"/>
    <w:rsid w:val="00361700"/>
    <w:rsid w:val="0036171D"/>
    <w:rsid w:val="003617ED"/>
    <w:rsid w:val="0036192D"/>
    <w:rsid w:val="00361ABC"/>
    <w:rsid w:val="00361B99"/>
    <w:rsid w:val="00361E05"/>
    <w:rsid w:val="003624CE"/>
    <w:rsid w:val="003625D8"/>
    <w:rsid w:val="00363649"/>
    <w:rsid w:val="00363B63"/>
    <w:rsid w:val="00363C1C"/>
    <w:rsid w:val="00364139"/>
    <w:rsid w:val="003642D3"/>
    <w:rsid w:val="00364C36"/>
    <w:rsid w:val="00364C70"/>
    <w:rsid w:val="00364EE4"/>
    <w:rsid w:val="00364EFE"/>
    <w:rsid w:val="003654C5"/>
    <w:rsid w:val="00365A99"/>
    <w:rsid w:val="00365B17"/>
    <w:rsid w:val="00365C85"/>
    <w:rsid w:val="00365ED0"/>
    <w:rsid w:val="003663F7"/>
    <w:rsid w:val="00366570"/>
    <w:rsid w:val="003665A8"/>
    <w:rsid w:val="00366AB2"/>
    <w:rsid w:val="00366EA8"/>
    <w:rsid w:val="0036752E"/>
    <w:rsid w:val="00367610"/>
    <w:rsid w:val="00367775"/>
    <w:rsid w:val="00367946"/>
    <w:rsid w:val="00367976"/>
    <w:rsid w:val="00367A82"/>
    <w:rsid w:val="00367A96"/>
    <w:rsid w:val="00367D18"/>
    <w:rsid w:val="00367E7C"/>
    <w:rsid w:val="00367ED4"/>
    <w:rsid w:val="00370156"/>
    <w:rsid w:val="00370235"/>
    <w:rsid w:val="0037032E"/>
    <w:rsid w:val="003704B5"/>
    <w:rsid w:val="00370882"/>
    <w:rsid w:val="00370AB5"/>
    <w:rsid w:val="00370C45"/>
    <w:rsid w:val="00370C62"/>
    <w:rsid w:val="00370D61"/>
    <w:rsid w:val="00370F0B"/>
    <w:rsid w:val="00371816"/>
    <w:rsid w:val="003719BD"/>
    <w:rsid w:val="00371C2C"/>
    <w:rsid w:val="00371E12"/>
    <w:rsid w:val="003720B2"/>
    <w:rsid w:val="00372154"/>
    <w:rsid w:val="00372171"/>
    <w:rsid w:val="00372596"/>
    <w:rsid w:val="00372AB3"/>
    <w:rsid w:val="00372D46"/>
    <w:rsid w:val="00372E0A"/>
    <w:rsid w:val="00372FA8"/>
    <w:rsid w:val="003737BF"/>
    <w:rsid w:val="00373CF3"/>
    <w:rsid w:val="00373F9B"/>
    <w:rsid w:val="00373FC1"/>
    <w:rsid w:val="00374151"/>
    <w:rsid w:val="003743BA"/>
    <w:rsid w:val="00374D83"/>
    <w:rsid w:val="00374FD7"/>
    <w:rsid w:val="00375297"/>
    <w:rsid w:val="00375450"/>
    <w:rsid w:val="00375D29"/>
    <w:rsid w:val="00376719"/>
    <w:rsid w:val="00376786"/>
    <w:rsid w:val="00376952"/>
    <w:rsid w:val="00377067"/>
    <w:rsid w:val="00377560"/>
    <w:rsid w:val="003778A4"/>
    <w:rsid w:val="00377E1A"/>
    <w:rsid w:val="0038027A"/>
    <w:rsid w:val="003802BF"/>
    <w:rsid w:val="003804B8"/>
    <w:rsid w:val="003806AC"/>
    <w:rsid w:val="003806E3"/>
    <w:rsid w:val="003807DA"/>
    <w:rsid w:val="003808D4"/>
    <w:rsid w:val="00380A08"/>
    <w:rsid w:val="00380C11"/>
    <w:rsid w:val="00380C46"/>
    <w:rsid w:val="00380CCA"/>
    <w:rsid w:val="0038127B"/>
    <w:rsid w:val="0038143A"/>
    <w:rsid w:val="003819D7"/>
    <w:rsid w:val="0038217B"/>
    <w:rsid w:val="0038239E"/>
    <w:rsid w:val="0038290B"/>
    <w:rsid w:val="003829A5"/>
    <w:rsid w:val="003829B2"/>
    <w:rsid w:val="00382D87"/>
    <w:rsid w:val="00382D92"/>
    <w:rsid w:val="003831BC"/>
    <w:rsid w:val="00383F81"/>
    <w:rsid w:val="003842FC"/>
    <w:rsid w:val="0038457E"/>
    <w:rsid w:val="0038499C"/>
    <w:rsid w:val="00384A01"/>
    <w:rsid w:val="00384A5A"/>
    <w:rsid w:val="0038557A"/>
    <w:rsid w:val="00385F0D"/>
    <w:rsid w:val="00385FE3"/>
    <w:rsid w:val="003861A7"/>
    <w:rsid w:val="00386932"/>
    <w:rsid w:val="003869FD"/>
    <w:rsid w:val="00386BB3"/>
    <w:rsid w:val="0038717E"/>
    <w:rsid w:val="00387598"/>
    <w:rsid w:val="003875F0"/>
    <w:rsid w:val="0038760D"/>
    <w:rsid w:val="0038762A"/>
    <w:rsid w:val="00387740"/>
    <w:rsid w:val="003877A2"/>
    <w:rsid w:val="003878C5"/>
    <w:rsid w:val="00387CDA"/>
    <w:rsid w:val="00387EBD"/>
    <w:rsid w:val="00387F4B"/>
    <w:rsid w:val="0039013F"/>
    <w:rsid w:val="003901D1"/>
    <w:rsid w:val="00390382"/>
    <w:rsid w:val="0039090E"/>
    <w:rsid w:val="00390E87"/>
    <w:rsid w:val="0039137A"/>
    <w:rsid w:val="003914DE"/>
    <w:rsid w:val="0039198D"/>
    <w:rsid w:val="00391BB6"/>
    <w:rsid w:val="00391D93"/>
    <w:rsid w:val="00392121"/>
    <w:rsid w:val="00392395"/>
    <w:rsid w:val="00392670"/>
    <w:rsid w:val="0039279A"/>
    <w:rsid w:val="00392882"/>
    <w:rsid w:val="00393CE3"/>
    <w:rsid w:val="00393FEC"/>
    <w:rsid w:val="0039401A"/>
    <w:rsid w:val="0039449E"/>
    <w:rsid w:val="00394760"/>
    <w:rsid w:val="00394988"/>
    <w:rsid w:val="00394BA4"/>
    <w:rsid w:val="003954E3"/>
    <w:rsid w:val="0039554D"/>
    <w:rsid w:val="003957FC"/>
    <w:rsid w:val="003959CC"/>
    <w:rsid w:val="00395B75"/>
    <w:rsid w:val="00396725"/>
    <w:rsid w:val="0039690F"/>
    <w:rsid w:val="003969AF"/>
    <w:rsid w:val="00396D4D"/>
    <w:rsid w:val="00396FAD"/>
    <w:rsid w:val="00397201"/>
    <w:rsid w:val="00397368"/>
    <w:rsid w:val="003975FA"/>
    <w:rsid w:val="00397754"/>
    <w:rsid w:val="00397E7C"/>
    <w:rsid w:val="00397ECE"/>
    <w:rsid w:val="00397EF6"/>
    <w:rsid w:val="003A01A6"/>
    <w:rsid w:val="003A0251"/>
    <w:rsid w:val="003A032A"/>
    <w:rsid w:val="003A045E"/>
    <w:rsid w:val="003A0D62"/>
    <w:rsid w:val="003A0DF9"/>
    <w:rsid w:val="003A0EB1"/>
    <w:rsid w:val="003A1131"/>
    <w:rsid w:val="003A181A"/>
    <w:rsid w:val="003A1B8C"/>
    <w:rsid w:val="003A1DE4"/>
    <w:rsid w:val="003A26C1"/>
    <w:rsid w:val="003A2765"/>
    <w:rsid w:val="003A2913"/>
    <w:rsid w:val="003A2F27"/>
    <w:rsid w:val="003A333C"/>
    <w:rsid w:val="003A354F"/>
    <w:rsid w:val="003A3785"/>
    <w:rsid w:val="003A3A44"/>
    <w:rsid w:val="003A3C91"/>
    <w:rsid w:val="003A3E30"/>
    <w:rsid w:val="003A45AB"/>
    <w:rsid w:val="003A4764"/>
    <w:rsid w:val="003A4C9A"/>
    <w:rsid w:val="003A5D08"/>
    <w:rsid w:val="003A5F21"/>
    <w:rsid w:val="003A6423"/>
    <w:rsid w:val="003A6815"/>
    <w:rsid w:val="003A6D82"/>
    <w:rsid w:val="003A6F5E"/>
    <w:rsid w:val="003A70CB"/>
    <w:rsid w:val="003A71D8"/>
    <w:rsid w:val="003A71DC"/>
    <w:rsid w:val="003A71EF"/>
    <w:rsid w:val="003A73DC"/>
    <w:rsid w:val="003A78DA"/>
    <w:rsid w:val="003A7E5D"/>
    <w:rsid w:val="003A7ECD"/>
    <w:rsid w:val="003B02CB"/>
    <w:rsid w:val="003B0387"/>
    <w:rsid w:val="003B054B"/>
    <w:rsid w:val="003B0ABD"/>
    <w:rsid w:val="003B0AC8"/>
    <w:rsid w:val="003B0BB0"/>
    <w:rsid w:val="003B0BE1"/>
    <w:rsid w:val="003B0D79"/>
    <w:rsid w:val="003B0DFE"/>
    <w:rsid w:val="003B133E"/>
    <w:rsid w:val="003B164F"/>
    <w:rsid w:val="003B1703"/>
    <w:rsid w:val="003B1C84"/>
    <w:rsid w:val="003B1D15"/>
    <w:rsid w:val="003B1E3F"/>
    <w:rsid w:val="003B1F3E"/>
    <w:rsid w:val="003B2071"/>
    <w:rsid w:val="003B21ED"/>
    <w:rsid w:val="003B236C"/>
    <w:rsid w:val="003B25C3"/>
    <w:rsid w:val="003B270F"/>
    <w:rsid w:val="003B274A"/>
    <w:rsid w:val="003B27F2"/>
    <w:rsid w:val="003B2920"/>
    <w:rsid w:val="003B2DC4"/>
    <w:rsid w:val="003B2E40"/>
    <w:rsid w:val="003B377B"/>
    <w:rsid w:val="003B3C7D"/>
    <w:rsid w:val="003B3E95"/>
    <w:rsid w:val="003B410A"/>
    <w:rsid w:val="003B4135"/>
    <w:rsid w:val="003B41EF"/>
    <w:rsid w:val="003B47C1"/>
    <w:rsid w:val="003B4918"/>
    <w:rsid w:val="003B49B9"/>
    <w:rsid w:val="003B4BA4"/>
    <w:rsid w:val="003B520C"/>
    <w:rsid w:val="003B5285"/>
    <w:rsid w:val="003B55F2"/>
    <w:rsid w:val="003B572B"/>
    <w:rsid w:val="003B5E07"/>
    <w:rsid w:val="003B6031"/>
    <w:rsid w:val="003B621A"/>
    <w:rsid w:val="003B623F"/>
    <w:rsid w:val="003B6501"/>
    <w:rsid w:val="003B6B70"/>
    <w:rsid w:val="003B6E9E"/>
    <w:rsid w:val="003B70FD"/>
    <w:rsid w:val="003B7899"/>
    <w:rsid w:val="003B7C54"/>
    <w:rsid w:val="003B7E1F"/>
    <w:rsid w:val="003C029B"/>
    <w:rsid w:val="003C05B6"/>
    <w:rsid w:val="003C0740"/>
    <w:rsid w:val="003C0B32"/>
    <w:rsid w:val="003C0F43"/>
    <w:rsid w:val="003C1010"/>
    <w:rsid w:val="003C155A"/>
    <w:rsid w:val="003C1775"/>
    <w:rsid w:val="003C19B7"/>
    <w:rsid w:val="003C20DA"/>
    <w:rsid w:val="003C2118"/>
    <w:rsid w:val="003C3228"/>
    <w:rsid w:val="003C32EA"/>
    <w:rsid w:val="003C347E"/>
    <w:rsid w:val="003C37E6"/>
    <w:rsid w:val="003C4C43"/>
    <w:rsid w:val="003C5996"/>
    <w:rsid w:val="003C59C6"/>
    <w:rsid w:val="003C6021"/>
    <w:rsid w:val="003C6144"/>
    <w:rsid w:val="003C681B"/>
    <w:rsid w:val="003C69B5"/>
    <w:rsid w:val="003C6C6B"/>
    <w:rsid w:val="003C6F0D"/>
    <w:rsid w:val="003C7038"/>
    <w:rsid w:val="003C7334"/>
    <w:rsid w:val="003C74A8"/>
    <w:rsid w:val="003C75BA"/>
    <w:rsid w:val="003C76D5"/>
    <w:rsid w:val="003C7829"/>
    <w:rsid w:val="003C7957"/>
    <w:rsid w:val="003C7D48"/>
    <w:rsid w:val="003C7DBF"/>
    <w:rsid w:val="003D0003"/>
    <w:rsid w:val="003D0090"/>
    <w:rsid w:val="003D0797"/>
    <w:rsid w:val="003D0BCA"/>
    <w:rsid w:val="003D1157"/>
    <w:rsid w:val="003D11D2"/>
    <w:rsid w:val="003D1271"/>
    <w:rsid w:val="003D12B4"/>
    <w:rsid w:val="003D155B"/>
    <w:rsid w:val="003D15B8"/>
    <w:rsid w:val="003D18F6"/>
    <w:rsid w:val="003D19CA"/>
    <w:rsid w:val="003D1DE9"/>
    <w:rsid w:val="003D1E8D"/>
    <w:rsid w:val="003D1FE8"/>
    <w:rsid w:val="003D1FEF"/>
    <w:rsid w:val="003D2333"/>
    <w:rsid w:val="003D2AEB"/>
    <w:rsid w:val="003D2D81"/>
    <w:rsid w:val="003D34DE"/>
    <w:rsid w:val="003D34EF"/>
    <w:rsid w:val="003D35CA"/>
    <w:rsid w:val="003D3B2C"/>
    <w:rsid w:val="003D3B51"/>
    <w:rsid w:val="003D3B54"/>
    <w:rsid w:val="003D3E57"/>
    <w:rsid w:val="003D3E6E"/>
    <w:rsid w:val="003D3F78"/>
    <w:rsid w:val="003D3FB9"/>
    <w:rsid w:val="003D407C"/>
    <w:rsid w:val="003D408F"/>
    <w:rsid w:val="003D4098"/>
    <w:rsid w:val="003D420E"/>
    <w:rsid w:val="003D4BF4"/>
    <w:rsid w:val="003D5688"/>
    <w:rsid w:val="003D595B"/>
    <w:rsid w:val="003D5FE8"/>
    <w:rsid w:val="003D628C"/>
    <w:rsid w:val="003D6315"/>
    <w:rsid w:val="003D63A1"/>
    <w:rsid w:val="003D686E"/>
    <w:rsid w:val="003D698B"/>
    <w:rsid w:val="003D69C4"/>
    <w:rsid w:val="003D6C9A"/>
    <w:rsid w:val="003D7044"/>
    <w:rsid w:val="003D71BA"/>
    <w:rsid w:val="003D7376"/>
    <w:rsid w:val="003D7614"/>
    <w:rsid w:val="003D77BE"/>
    <w:rsid w:val="003D7BEB"/>
    <w:rsid w:val="003E01A1"/>
    <w:rsid w:val="003E020C"/>
    <w:rsid w:val="003E06D3"/>
    <w:rsid w:val="003E0A66"/>
    <w:rsid w:val="003E0CC0"/>
    <w:rsid w:val="003E0EC3"/>
    <w:rsid w:val="003E1022"/>
    <w:rsid w:val="003E14C6"/>
    <w:rsid w:val="003E152A"/>
    <w:rsid w:val="003E17F8"/>
    <w:rsid w:val="003E1D09"/>
    <w:rsid w:val="003E20A6"/>
    <w:rsid w:val="003E241A"/>
    <w:rsid w:val="003E2795"/>
    <w:rsid w:val="003E287E"/>
    <w:rsid w:val="003E2ACD"/>
    <w:rsid w:val="003E30C2"/>
    <w:rsid w:val="003E3529"/>
    <w:rsid w:val="003E358C"/>
    <w:rsid w:val="003E369D"/>
    <w:rsid w:val="003E390A"/>
    <w:rsid w:val="003E3D24"/>
    <w:rsid w:val="003E40DA"/>
    <w:rsid w:val="003E42FE"/>
    <w:rsid w:val="003E437F"/>
    <w:rsid w:val="003E445F"/>
    <w:rsid w:val="003E44E3"/>
    <w:rsid w:val="003E4865"/>
    <w:rsid w:val="003E48D8"/>
    <w:rsid w:val="003E5037"/>
    <w:rsid w:val="003E53DD"/>
    <w:rsid w:val="003E54CD"/>
    <w:rsid w:val="003E59E2"/>
    <w:rsid w:val="003E5A75"/>
    <w:rsid w:val="003E6159"/>
    <w:rsid w:val="003E61BA"/>
    <w:rsid w:val="003E647B"/>
    <w:rsid w:val="003E6487"/>
    <w:rsid w:val="003E68F0"/>
    <w:rsid w:val="003E709C"/>
    <w:rsid w:val="003E7561"/>
    <w:rsid w:val="003E79CC"/>
    <w:rsid w:val="003E7B9B"/>
    <w:rsid w:val="003E7F12"/>
    <w:rsid w:val="003E7FC9"/>
    <w:rsid w:val="003F0081"/>
    <w:rsid w:val="003F01F2"/>
    <w:rsid w:val="003F03B0"/>
    <w:rsid w:val="003F0563"/>
    <w:rsid w:val="003F0A74"/>
    <w:rsid w:val="003F0F00"/>
    <w:rsid w:val="003F1174"/>
    <w:rsid w:val="003F1859"/>
    <w:rsid w:val="003F1969"/>
    <w:rsid w:val="003F1AA8"/>
    <w:rsid w:val="003F1E21"/>
    <w:rsid w:val="003F1EAF"/>
    <w:rsid w:val="003F2139"/>
    <w:rsid w:val="003F2270"/>
    <w:rsid w:val="003F2287"/>
    <w:rsid w:val="003F2311"/>
    <w:rsid w:val="003F2330"/>
    <w:rsid w:val="003F238F"/>
    <w:rsid w:val="003F2628"/>
    <w:rsid w:val="003F2EE0"/>
    <w:rsid w:val="003F3234"/>
    <w:rsid w:val="003F339E"/>
    <w:rsid w:val="003F3615"/>
    <w:rsid w:val="003F3876"/>
    <w:rsid w:val="003F3974"/>
    <w:rsid w:val="003F3B45"/>
    <w:rsid w:val="003F3B61"/>
    <w:rsid w:val="003F4C0C"/>
    <w:rsid w:val="003F557A"/>
    <w:rsid w:val="003F58B5"/>
    <w:rsid w:val="003F5E06"/>
    <w:rsid w:val="003F607E"/>
    <w:rsid w:val="003F6081"/>
    <w:rsid w:val="003F6727"/>
    <w:rsid w:val="003F6D35"/>
    <w:rsid w:val="003F6E96"/>
    <w:rsid w:val="003F7036"/>
    <w:rsid w:val="003F72AE"/>
    <w:rsid w:val="003F750C"/>
    <w:rsid w:val="003F7510"/>
    <w:rsid w:val="003F7745"/>
    <w:rsid w:val="003F7E97"/>
    <w:rsid w:val="0040080C"/>
    <w:rsid w:val="0040097F"/>
    <w:rsid w:val="004011FF"/>
    <w:rsid w:val="0040139F"/>
    <w:rsid w:val="004014F3"/>
    <w:rsid w:val="0040178B"/>
    <w:rsid w:val="004017CC"/>
    <w:rsid w:val="00401A83"/>
    <w:rsid w:val="00402221"/>
    <w:rsid w:val="00402592"/>
    <w:rsid w:val="00402A5D"/>
    <w:rsid w:val="00402C0A"/>
    <w:rsid w:val="00402CD4"/>
    <w:rsid w:val="00403060"/>
    <w:rsid w:val="00403144"/>
    <w:rsid w:val="00403267"/>
    <w:rsid w:val="004036E8"/>
    <w:rsid w:val="00403771"/>
    <w:rsid w:val="00403FE7"/>
    <w:rsid w:val="00404016"/>
    <w:rsid w:val="00404F50"/>
    <w:rsid w:val="004059A0"/>
    <w:rsid w:val="00405A86"/>
    <w:rsid w:val="004060FB"/>
    <w:rsid w:val="00406619"/>
    <w:rsid w:val="004066D3"/>
    <w:rsid w:val="00406941"/>
    <w:rsid w:val="00406FFB"/>
    <w:rsid w:val="004072A8"/>
    <w:rsid w:val="004074D9"/>
    <w:rsid w:val="004075F1"/>
    <w:rsid w:val="00407DF0"/>
    <w:rsid w:val="00410074"/>
    <w:rsid w:val="00410BAC"/>
    <w:rsid w:val="0041112A"/>
    <w:rsid w:val="004111BA"/>
    <w:rsid w:val="004117A0"/>
    <w:rsid w:val="00411BCD"/>
    <w:rsid w:val="00412046"/>
    <w:rsid w:val="00412476"/>
    <w:rsid w:val="0041258D"/>
    <w:rsid w:val="004127ED"/>
    <w:rsid w:val="0041292C"/>
    <w:rsid w:val="00412ECE"/>
    <w:rsid w:val="0041339D"/>
    <w:rsid w:val="004133A0"/>
    <w:rsid w:val="00413485"/>
    <w:rsid w:val="004138C8"/>
    <w:rsid w:val="00413E8B"/>
    <w:rsid w:val="0041408F"/>
    <w:rsid w:val="00414350"/>
    <w:rsid w:val="004146B6"/>
    <w:rsid w:val="00414B0A"/>
    <w:rsid w:val="00414D45"/>
    <w:rsid w:val="00414F69"/>
    <w:rsid w:val="004150D0"/>
    <w:rsid w:val="00415380"/>
    <w:rsid w:val="00415AD9"/>
    <w:rsid w:val="00415BBC"/>
    <w:rsid w:val="004167F0"/>
    <w:rsid w:val="00416FB5"/>
    <w:rsid w:val="00417004"/>
    <w:rsid w:val="00417268"/>
    <w:rsid w:val="0041777E"/>
    <w:rsid w:val="00417A9A"/>
    <w:rsid w:val="00420416"/>
    <w:rsid w:val="004205C0"/>
    <w:rsid w:val="004208DF"/>
    <w:rsid w:val="00421232"/>
    <w:rsid w:val="0042131F"/>
    <w:rsid w:val="00421371"/>
    <w:rsid w:val="00421478"/>
    <w:rsid w:val="0042158D"/>
    <w:rsid w:val="00421678"/>
    <w:rsid w:val="004219C9"/>
    <w:rsid w:val="00421DF2"/>
    <w:rsid w:val="00421E2C"/>
    <w:rsid w:val="00421EE2"/>
    <w:rsid w:val="00422795"/>
    <w:rsid w:val="00423341"/>
    <w:rsid w:val="00423ABE"/>
    <w:rsid w:val="00423B19"/>
    <w:rsid w:val="00423F39"/>
    <w:rsid w:val="0042457D"/>
    <w:rsid w:val="004247A9"/>
    <w:rsid w:val="0042491A"/>
    <w:rsid w:val="00424EE1"/>
    <w:rsid w:val="00424FF0"/>
    <w:rsid w:val="004252A6"/>
    <w:rsid w:val="004255C9"/>
    <w:rsid w:val="00425B6D"/>
    <w:rsid w:val="00425C06"/>
    <w:rsid w:val="00425C1B"/>
    <w:rsid w:val="00425E7B"/>
    <w:rsid w:val="004263EC"/>
    <w:rsid w:val="00426822"/>
    <w:rsid w:val="004272BE"/>
    <w:rsid w:val="004276A2"/>
    <w:rsid w:val="00427CD4"/>
    <w:rsid w:val="00427F81"/>
    <w:rsid w:val="0043006E"/>
    <w:rsid w:val="004304FF"/>
    <w:rsid w:val="00430A08"/>
    <w:rsid w:val="00430AC9"/>
    <w:rsid w:val="00430DA1"/>
    <w:rsid w:val="00430E4B"/>
    <w:rsid w:val="004313EB"/>
    <w:rsid w:val="00431462"/>
    <w:rsid w:val="004314B8"/>
    <w:rsid w:val="004315A2"/>
    <w:rsid w:val="00431666"/>
    <w:rsid w:val="00431E09"/>
    <w:rsid w:val="00432124"/>
    <w:rsid w:val="00432432"/>
    <w:rsid w:val="004324BE"/>
    <w:rsid w:val="004324F7"/>
    <w:rsid w:val="00432595"/>
    <w:rsid w:val="00432A22"/>
    <w:rsid w:val="00432ADB"/>
    <w:rsid w:val="00432B9D"/>
    <w:rsid w:val="00433295"/>
    <w:rsid w:val="004332E2"/>
    <w:rsid w:val="0043355A"/>
    <w:rsid w:val="00433A3D"/>
    <w:rsid w:val="00433A65"/>
    <w:rsid w:val="0043403C"/>
    <w:rsid w:val="004343D3"/>
    <w:rsid w:val="0043441D"/>
    <w:rsid w:val="0043471E"/>
    <w:rsid w:val="00435044"/>
    <w:rsid w:val="004350E5"/>
    <w:rsid w:val="0043514B"/>
    <w:rsid w:val="00435379"/>
    <w:rsid w:val="004354B2"/>
    <w:rsid w:val="0043590E"/>
    <w:rsid w:val="00435A38"/>
    <w:rsid w:val="00435A65"/>
    <w:rsid w:val="00435C9F"/>
    <w:rsid w:val="00436534"/>
    <w:rsid w:val="00436632"/>
    <w:rsid w:val="00436743"/>
    <w:rsid w:val="00436B9E"/>
    <w:rsid w:val="00436C45"/>
    <w:rsid w:val="00436D47"/>
    <w:rsid w:val="00436F4A"/>
    <w:rsid w:val="0043724A"/>
    <w:rsid w:val="00437570"/>
    <w:rsid w:val="00437752"/>
    <w:rsid w:val="00437887"/>
    <w:rsid w:val="004378EE"/>
    <w:rsid w:val="00437927"/>
    <w:rsid w:val="00440796"/>
    <w:rsid w:val="0044097B"/>
    <w:rsid w:val="00440AC4"/>
    <w:rsid w:val="0044103F"/>
    <w:rsid w:val="004416CC"/>
    <w:rsid w:val="00441B3C"/>
    <w:rsid w:val="00441C41"/>
    <w:rsid w:val="00441CE7"/>
    <w:rsid w:val="00441E48"/>
    <w:rsid w:val="004421A2"/>
    <w:rsid w:val="00442B50"/>
    <w:rsid w:val="00442D53"/>
    <w:rsid w:val="00443142"/>
    <w:rsid w:val="00443160"/>
    <w:rsid w:val="004431D4"/>
    <w:rsid w:val="00443A7C"/>
    <w:rsid w:val="00443D51"/>
    <w:rsid w:val="00443D6E"/>
    <w:rsid w:val="00444740"/>
    <w:rsid w:val="004447EE"/>
    <w:rsid w:val="00444908"/>
    <w:rsid w:val="004451BD"/>
    <w:rsid w:val="004455EE"/>
    <w:rsid w:val="004457E7"/>
    <w:rsid w:val="00445A4E"/>
    <w:rsid w:val="00445AA9"/>
    <w:rsid w:val="00445BCB"/>
    <w:rsid w:val="00445D36"/>
    <w:rsid w:val="00446434"/>
    <w:rsid w:val="00446637"/>
    <w:rsid w:val="0044671D"/>
    <w:rsid w:val="004469F5"/>
    <w:rsid w:val="00446A06"/>
    <w:rsid w:val="00446E33"/>
    <w:rsid w:val="004471B9"/>
    <w:rsid w:val="0044741E"/>
    <w:rsid w:val="0044786E"/>
    <w:rsid w:val="00447E00"/>
    <w:rsid w:val="00447F65"/>
    <w:rsid w:val="0045052C"/>
    <w:rsid w:val="004512D1"/>
    <w:rsid w:val="00451475"/>
    <w:rsid w:val="00451976"/>
    <w:rsid w:val="00451E18"/>
    <w:rsid w:val="00452558"/>
    <w:rsid w:val="004525CB"/>
    <w:rsid w:val="00452B97"/>
    <w:rsid w:val="00452FA7"/>
    <w:rsid w:val="004533CD"/>
    <w:rsid w:val="004538CF"/>
    <w:rsid w:val="00453AE8"/>
    <w:rsid w:val="00453C3F"/>
    <w:rsid w:val="00453DCD"/>
    <w:rsid w:val="00453E9F"/>
    <w:rsid w:val="0045443D"/>
    <w:rsid w:val="0045458C"/>
    <w:rsid w:val="00454928"/>
    <w:rsid w:val="00454CE4"/>
    <w:rsid w:val="0045509E"/>
    <w:rsid w:val="00455CC0"/>
    <w:rsid w:val="00456489"/>
    <w:rsid w:val="00456B81"/>
    <w:rsid w:val="0045719F"/>
    <w:rsid w:val="004576F3"/>
    <w:rsid w:val="00457C1D"/>
    <w:rsid w:val="00457CB4"/>
    <w:rsid w:val="0046008C"/>
    <w:rsid w:val="0046025F"/>
    <w:rsid w:val="00460308"/>
    <w:rsid w:val="004608DB"/>
    <w:rsid w:val="00460BA2"/>
    <w:rsid w:val="00460BE7"/>
    <w:rsid w:val="00460C9B"/>
    <w:rsid w:val="00460DA3"/>
    <w:rsid w:val="00460EB8"/>
    <w:rsid w:val="004610DD"/>
    <w:rsid w:val="004612DC"/>
    <w:rsid w:val="004618AB"/>
    <w:rsid w:val="00461FC7"/>
    <w:rsid w:val="004620BE"/>
    <w:rsid w:val="00462432"/>
    <w:rsid w:val="0046243D"/>
    <w:rsid w:val="00462702"/>
    <w:rsid w:val="004628ED"/>
    <w:rsid w:val="00462AAF"/>
    <w:rsid w:val="00462FC6"/>
    <w:rsid w:val="004630BE"/>
    <w:rsid w:val="00463184"/>
    <w:rsid w:val="004634B4"/>
    <w:rsid w:val="00463554"/>
    <w:rsid w:val="00463617"/>
    <w:rsid w:val="00463A17"/>
    <w:rsid w:val="00463DF6"/>
    <w:rsid w:val="00463E61"/>
    <w:rsid w:val="00463EFB"/>
    <w:rsid w:val="0046400E"/>
    <w:rsid w:val="004642D8"/>
    <w:rsid w:val="004644EF"/>
    <w:rsid w:val="00464580"/>
    <w:rsid w:val="004645CF"/>
    <w:rsid w:val="00464906"/>
    <w:rsid w:val="00464A40"/>
    <w:rsid w:val="0046507E"/>
    <w:rsid w:val="00465286"/>
    <w:rsid w:val="004654BA"/>
    <w:rsid w:val="00466273"/>
    <w:rsid w:val="0046659C"/>
    <w:rsid w:val="00466690"/>
    <w:rsid w:val="00466758"/>
    <w:rsid w:val="004669ED"/>
    <w:rsid w:val="00466E20"/>
    <w:rsid w:val="004678E7"/>
    <w:rsid w:val="00467AE7"/>
    <w:rsid w:val="00467E6C"/>
    <w:rsid w:val="00467EA7"/>
    <w:rsid w:val="00467FE0"/>
    <w:rsid w:val="00470173"/>
    <w:rsid w:val="0047026A"/>
    <w:rsid w:val="004705ED"/>
    <w:rsid w:val="00470923"/>
    <w:rsid w:val="004709BE"/>
    <w:rsid w:val="00470A81"/>
    <w:rsid w:val="00470D71"/>
    <w:rsid w:val="00470FB9"/>
    <w:rsid w:val="0047139D"/>
    <w:rsid w:val="00471419"/>
    <w:rsid w:val="00471582"/>
    <w:rsid w:val="004718E9"/>
    <w:rsid w:val="00471979"/>
    <w:rsid w:val="00471AE3"/>
    <w:rsid w:val="00471BDB"/>
    <w:rsid w:val="00471C28"/>
    <w:rsid w:val="004725A5"/>
    <w:rsid w:val="0047266E"/>
    <w:rsid w:val="00472EB7"/>
    <w:rsid w:val="00473169"/>
    <w:rsid w:val="00473305"/>
    <w:rsid w:val="00473835"/>
    <w:rsid w:val="00473BC9"/>
    <w:rsid w:val="00473FC2"/>
    <w:rsid w:val="00474477"/>
    <w:rsid w:val="0047453B"/>
    <w:rsid w:val="0047486B"/>
    <w:rsid w:val="00474BC4"/>
    <w:rsid w:val="0047512B"/>
    <w:rsid w:val="00475408"/>
    <w:rsid w:val="004755E8"/>
    <w:rsid w:val="00475AB1"/>
    <w:rsid w:val="00476078"/>
    <w:rsid w:val="004761B1"/>
    <w:rsid w:val="004765BF"/>
    <w:rsid w:val="004766A4"/>
    <w:rsid w:val="00476950"/>
    <w:rsid w:val="00476BAA"/>
    <w:rsid w:val="00477062"/>
    <w:rsid w:val="00477108"/>
    <w:rsid w:val="00477120"/>
    <w:rsid w:val="004777F4"/>
    <w:rsid w:val="0047796D"/>
    <w:rsid w:val="00477B46"/>
    <w:rsid w:val="00477D0B"/>
    <w:rsid w:val="004806AE"/>
    <w:rsid w:val="00480A31"/>
    <w:rsid w:val="0048138A"/>
    <w:rsid w:val="00481656"/>
    <w:rsid w:val="00481797"/>
    <w:rsid w:val="0048186C"/>
    <w:rsid w:val="00481B87"/>
    <w:rsid w:val="00481D4E"/>
    <w:rsid w:val="00482171"/>
    <w:rsid w:val="0048227C"/>
    <w:rsid w:val="0048262F"/>
    <w:rsid w:val="00482785"/>
    <w:rsid w:val="0048289A"/>
    <w:rsid w:val="00482A4A"/>
    <w:rsid w:val="00482B56"/>
    <w:rsid w:val="00482C6E"/>
    <w:rsid w:val="00482E88"/>
    <w:rsid w:val="004830E3"/>
    <w:rsid w:val="00483125"/>
    <w:rsid w:val="00483166"/>
    <w:rsid w:val="004832D0"/>
    <w:rsid w:val="004834F5"/>
    <w:rsid w:val="00483576"/>
    <w:rsid w:val="00483C70"/>
    <w:rsid w:val="0048480B"/>
    <w:rsid w:val="004851F4"/>
    <w:rsid w:val="00485CD9"/>
    <w:rsid w:val="00485FD3"/>
    <w:rsid w:val="0048607F"/>
    <w:rsid w:val="0048634E"/>
    <w:rsid w:val="00486589"/>
    <w:rsid w:val="004869B2"/>
    <w:rsid w:val="00486BE2"/>
    <w:rsid w:val="00486E33"/>
    <w:rsid w:val="00486E9D"/>
    <w:rsid w:val="0048719B"/>
    <w:rsid w:val="0048721B"/>
    <w:rsid w:val="00487394"/>
    <w:rsid w:val="00487513"/>
    <w:rsid w:val="00487BFC"/>
    <w:rsid w:val="00490067"/>
    <w:rsid w:val="00490209"/>
    <w:rsid w:val="004903E3"/>
    <w:rsid w:val="0049042A"/>
    <w:rsid w:val="00490640"/>
    <w:rsid w:val="0049067E"/>
    <w:rsid w:val="0049069F"/>
    <w:rsid w:val="004906CF"/>
    <w:rsid w:val="004908FD"/>
    <w:rsid w:val="0049099E"/>
    <w:rsid w:val="00490CB2"/>
    <w:rsid w:val="00490DFA"/>
    <w:rsid w:val="00490FC5"/>
    <w:rsid w:val="00491260"/>
    <w:rsid w:val="004912C1"/>
    <w:rsid w:val="004918D5"/>
    <w:rsid w:val="00491BB1"/>
    <w:rsid w:val="00491C4E"/>
    <w:rsid w:val="00491CC6"/>
    <w:rsid w:val="00491E0C"/>
    <w:rsid w:val="00491E8C"/>
    <w:rsid w:val="00491ED5"/>
    <w:rsid w:val="00492218"/>
    <w:rsid w:val="00492558"/>
    <w:rsid w:val="00492790"/>
    <w:rsid w:val="00492ACA"/>
    <w:rsid w:val="00492EAA"/>
    <w:rsid w:val="004933CD"/>
    <w:rsid w:val="004935EC"/>
    <w:rsid w:val="004937E8"/>
    <w:rsid w:val="00493916"/>
    <w:rsid w:val="00493AC0"/>
    <w:rsid w:val="00493B99"/>
    <w:rsid w:val="00493F0A"/>
    <w:rsid w:val="0049401F"/>
    <w:rsid w:val="0049421A"/>
    <w:rsid w:val="004944F8"/>
    <w:rsid w:val="0049467E"/>
    <w:rsid w:val="00494F36"/>
    <w:rsid w:val="0049515A"/>
    <w:rsid w:val="004952A1"/>
    <w:rsid w:val="0049541A"/>
    <w:rsid w:val="0049542F"/>
    <w:rsid w:val="0049543E"/>
    <w:rsid w:val="004956D7"/>
    <w:rsid w:val="00495777"/>
    <w:rsid w:val="00495A1C"/>
    <w:rsid w:val="00495E00"/>
    <w:rsid w:val="00495E1B"/>
    <w:rsid w:val="004960E3"/>
    <w:rsid w:val="0049663B"/>
    <w:rsid w:val="00496C3C"/>
    <w:rsid w:val="00496FBC"/>
    <w:rsid w:val="00497462"/>
    <w:rsid w:val="004975A0"/>
    <w:rsid w:val="00497C12"/>
    <w:rsid w:val="00497C99"/>
    <w:rsid w:val="004A01D2"/>
    <w:rsid w:val="004A05EF"/>
    <w:rsid w:val="004A0870"/>
    <w:rsid w:val="004A0C54"/>
    <w:rsid w:val="004A0C9E"/>
    <w:rsid w:val="004A0E97"/>
    <w:rsid w:val="004A0FF6"/>
    <w:rsid w:val="004A10E1"/>
    <w:rsid w:val="004A1627"/>
    <w:rsid w:val="004A1815"/>
    <w:rsid w:val="004A19FC"/>
    <w:rsid w:val="004A1A31"/>
    <w:rsid w:val="004A1A39"/>
    <w:rsid w:val="004A1C51"/>
    <w:rsid w:val="004A1F7A"/>
    <w:rsid w:val="004A216E"/>
    <w:rsid w:val="004A232A"/>
    <w:rsid w:val="004A2371"/>
    <w:rsid w:val="004A2476"/>
    <w:rsid w:val="004A27C8"/>
    <w:rsid w:val="004A2C31"/>
    <w:rsid w:val="004A2E79"/>
    <w:rsid w:val="004A34D2"/>
    <w:rsid w:val="004A3A27"/>
    <w:rsid w:val="004A3B74"/>
    <w:rsid w:val="004A4142"/>
    <w:rsid w:val="004A4299"/>
    <w:rsid w:val="004A4454"/>
    <w:rsid w:val="004A4F7E"/>
    <w:rsid w:val="004A51AB"/>
    <w:rsid w:val="004A5517"/>
    <w:rsid w:val="004A595E"/>
    <w:rsid w:val="004A5C3E"/>
    <w:rsid w:val="004A5C9A"/>
    <w:rsid w:val="004A62FF"/>
    <w:rsid w:val="004A6311"/>
    <w:rsid w:val="004A6723"/>
    <w:rsid w:val="004A6775"/>
    <w:rsid w:val="004A67BC"/>
    <w:rsid w:val="004A68D4"/>
    <w:rsid w:val="004A6E64"/>
    <w:rsid w:val="004A726D"/>
    <w:rsid w:val="004A73E2"/>
    <w:rsid w:val="004A785E"/>
    <w:rsid w:val="004A7A06"/>
    <w:rsid w:val="004A7D9E"/>
    <w:rsid w:val="004A7DC8"/>
    <w:rsid w:val="004B0012"/>
    <w:rsid w:val="004B0490"/>
    <w:rsid w:val="004B05A0"/>
    <w:rsid w:val="004B09D0"/>
    <w:rsid w:val="004B0AE7"/>
    <w:rsid w:val="004B1253"/>
    <w:rsid w:val="004B13DA"/>
    <w:rsid w:val="004B150C"/>
    <w:rsid w:val="004B1E06"/>
    <w:rsid w:val="004B24EA"/>
    <w:rsid w:val="004B26AA"/>
    <w:rsid w:val="004B3051"/>
    <w:rsid w:val="004B30E0"/>
    <w:rsid w:val="004B3104"/>
    <w:rsid w:val="004B3255"/>
    <w:rsid w:val="004B328E"/>
    <w:rsid w:val="004B3537"/>
    <w:rsid w:val="004B37CF"/>
    <w:rsid w:val="004B3EBD"/>
    <w:rsid w:val="004B3EC5"/>
    <w:rsid w:val="004B3F71"/>
    <w:rsid w:val="004B48A3"/>
    <w:rsid w:val="004B48CA"/>
    <w:rsid w:val="004B4BAB"/>
    <w:rsid w:val="004B4CEF"/>
    <w:rsid w:val="004B4E60"/>
    <w:rsid w:val="004B4FDA"/>
    <w:rsid w:val="004B5735"/>
    <w:rsid w:val="004B58AD"/>
    <w:rsid w:val="004B592F"/>
    <w:rsid w:val="004B5AEA"/>
    <w:rsid w:val="004B6277"/>
    <w:rsid w:val="004B62AE"/>
    <w:rsid w:val="004B633D"/>
    <w:rsid w:val="004B656E"/>
    <w:rsid w:val="004B66D5"/>
    <w:rsid w:val="004B6A23"/>
    <w:rsid w:val="004B6A98"/>
    <w:rsid w:val="004B6F3B"/>
    <w:rsid w:val="004B7598"/>
    <w:rsid w:val="004B775D"/>
    <w:rsid w:val="004B7811"/>
    <w:rsid w:val="004B7843"/>
    <w:rsid w:val="004B7A0E"/>
    <w:rsid w:val="004B7DD5"/>
    <w:rsid w:val="004C00B8"/>
    <w:rsid w:val="004C0246"/>
    <w:rsid w:val="004C026A"/>
    <w:rsid w:val="004C027C"/>
    <w:rsid w:val="004C02AA"/>
    <w:rsid w:val="004C065C"/>
    <w:rsid w:val="004C07AC"/>
    <w:rsid w:val="004C0C53"/>
    <w:rsid w:val="004C111D"/>
    <w:rsid w:val="004C1298"/>
    <w:rsid w:val="004C138E"/>
    <w:rsid w:val="004C13E9"/>
    <w:rsid w:val="004C151C"/>
    <w:rsid w:val="004C164F"/>
    <w:rsid w:val="004C1B78"/>
    <w:rsid w:val="004C1BFC"/>
    <w:rsid w:val="004C221F"/>
    <w:rsid w:val="004C23D3"/>
    <w:rsid w:val="004C2B0D"/>
    <w:rsid w:val="004C2D20"/>
    <w:rsid w:val="004C3060"/>
    <w:rsid w:val="004C31E6"/>
    <w:rsid w:val="004C3606"/>
    <w:rsid w:val="004C38BE"/>
    <w:rsid w:val="004C394B"/>
    <w:rsid w:val="004C3A82"/>
    <w:rsid w:val="004C3BFE"/>
    <w:rsid w:val="004C3CC9"/>
    <w:rsid w:val="004C4092"/>
    <w:rsid w:val="004C417D"/>
    <w:rsid w:val="004C44AC"/>
    <w:rsid w:val="004C471C"/>
    <w:rsid w:val="004C4FB7"/>
    <w:rsid w:val="004C543A"/>
    <w:rsid w:val="004C5F8C"/>
    <w:rsid w:val="004C5FA1"/>
    <w:rsid w:val="004C607E"/>
    <w:rsid w:val="004C6472"/>
    <w:rsid w:val="004C6496"/>
    <w:rsid w:val="004C65A9"/>
    <w:rsid w:val="004C66F8"/>
    <w:rsid w:val="004C6717"/>
    <w:rsid w:val="004C677C"/>
    <w:rsid w:val="004C6BD2"/>
    <w:rsid w:val="004C6BF1"/>
    <w:rsid w:val="004C6DCE"/>
    <w:rsid w:val="004C6F2C"/>
    <w:rsid w:val="004C6F35"/>
    <w:rsid w:val="004C6FFE"/>
    <w:rsid w:val="004C7181"/>
    <w:rsid w:val="004C718C"/>
    <w:rsid w:val="004C71CB"/>
    <w:rsid w:val="004C78BC"/>
    <w:rsid w:val="004C7923"/>
    <w:rsid w:val="004C7977"/>
    <w:rsid w:val="004C7D3F"/>
    <w:rsid w:val="004D028F"/>
    <w:rsid w:val="004D0621"/>
    <w:rsid w:val="004D07CD"/>
    <w:rsid w:val="004D0918"/>
    <w:rsid w:val="004D0AC6"/>
    <w:rsid w:val="004D0ED1"/>
    <w:rsid w:val="004D0F56"/>
    <w:rsid w:val="004D102F"/>
    <w:rsid w:val="004D1195"/>
    <w:rsid w:val="004D127E"/>
    <w:rsid w:val="004D1378"/>
    <w:rsid w:val="004D169A"/>
    <w:rsid w:val="004D16ED"/>
    <w:rsid w:val="004D1762"/>
    <w:rsid w:val="004D1B33"/>
    <w:rsid w:val="004D1C0B"/>
    <w:rsid w:val="004D1C20"/>
    <w:rsid w:val="004D1E20"/>
    <w:rsid w:val="004D1E4C"/>
    <w:rsid w:val="004D226F"/>
    <w:rsid w:val="004D26DB"/>
    <w:rsid w:val="004D29A6"/>
    <w:rsid w:val="004D2AAD"/>
    <w:rsid w:val="004D2EB5"/>
    <w:rsid w:val="004D2FFA"/>
    <w:rsid w:val="004D318F"/>
    <w:rsid w:val="004D36C3"/>
    <w:rsid w:val="004D3910"/>
    <w:rsid w:val="004D3A26"/>
    <w:rsid w:val="004D3AA0"/>
    <w:rsid w:val="004D3CF2"/>
    <w:rsid w:val="004D3DFA"/>
    <w:rsid w:val="004D4091"/>
    <w:rsid w:val="004D417E"/>
    <w:rsid w:val="004D480A"/>
    <w:rsid w:val="004D4BC1"/>
    <w:rsid w:val="004D4D0B"/>
    <w:rsid w:val="004D51D0"/>
    <w:rsid w:val="004D5659"/>
    <w:rsid w:val="004D58FF"/>
    <w:rsid w:val="004D5BA6"/>
    <w:rsid w:val="004D5C90"/>
    <w:rsid w:val="004D607A"/>
    <w:rsid w:val="004D6353"/>
    <w:rsid w:val="004D6382"/>
    <w:rsid w:val="004D6702"/>
    <w:rsid w:val="004D7335"/>
    <w:rsid w:val="004D764C"/>
    <w:rsid w:val="004D78B2"/>
    <w:rsid w:val="004E09EC"/>
    <w:rsid w:val="004E0A61"/>
    <w:rsid w:val="004E13A9"/>
    <w:rsid w:val="004E2013"/>
    <w:rsid w:val="004E2614"/>
    <w:rsid w:val="004E29E0"/>
    <w:rsid w:val="004E2A53"/>
    <w:rsid w:val="004E3051"/>
    <w:rsid w:val="004E30DD"/>
    <w:rsid w:val="004E3583"/>
    <w:rsid w:val="004E3FAF"/>
    <w:rsid w:val="004E4058"/>
    <w:rsid w:val="004E444B"/>
    <w:rsid w:val="004E44A9"/>
    <w:rsid w:val="004E4519"/>
    <w:rsid w:val="004E4688"/>
    <w:rsid w:val="004E478B"/>
    <w:rsid w:val="004E4935"/>
    <w:rsid w:val="004E4960"/>
    <w:rsid w:val="004E4B91"/>
    <w:rsid w:val="004E4E8C"/>
    <w:rsid w:val="004E4F63"/>
    <w:rsid w:val="004E5379"/>
    <w:rsid w:val="004E56FE"/>
    <w:rsid w:val="004E5ADF"/>
    <w:rsid w:val="004E5AEE"/>
    <w:rsid w:val="004E5C10"/>
    <w:rsid w:val="004E6100"/>
    <w:rsid w:val="004E61B8"/>
    <w:rsid w:val="004E62A9"/>
    <w:rsid w:val="004E65C6"/>
    <w:rsid w:val="004E66F0"/>
    <w:rsid w:val="004E6941"/>
    <w:rsid w:val="004E6B7C"/>
    <w:rsid w:val="004E6C0E"/>
    <w:rsid w:val="004E6EAC"/>
    <w:rsid w:val="004E7191"/>
    <w:rsid w:val="004E738F"/>
    <w:rsid w:val="004E7723"/>
    <w:rsid w:val="004E77EE"/>
    <w:rsid w:val="004E7C79"/>
    <w:rsid w:val="004E7DA6"/>
    <w:rsid w:val="004E7DB1"/>
    <w:rsid w:val="004E7F30"/>
    <w:rsid w:val="004F02EF"/>
    <w:rsid w:val="004F0490"/>
    <w:rsid w:val="004F094C"/>
    <w:rsid w:val="004F0AD0"/>
    <w:rsid w:val="004F0C37"/>
    <w:rsid w:val="004F1496"/>
    <w:rsid w:val="004F1C40"/>
    <w:rsid w:val="004F1CDE"/>
    <w:rsid w:val="004F1DEC"/>
    <w:rsid w:val="004F2089"/>
    <w:rsid w:val="004F214B"/>
    <w:rsid w:val="004F26BB"/>
    <w:rsid w:val="004F27CE"/>
    <w:rsid w:val="004F2AFE"/>
    <w:rsid w:val="004F2D6E"/>
    <w:rsid w:val="004F3084"/>
    <w:rsid w:val="004F33FB"/>
    <w:rsid w:val="004F3415"/>
    <w:rsid w:val="004F3683"/>
    <w:rsid w:val="004F39BD"/>
    <w:rsid w:val="004F39D2"/>
    <w:rsid w:val="004F3B62"/>
    <w:rsid w:val="004F4463"/>
    <w:rsid w:val="004F44A3"/>
    <w:rsid w:val="004F45F4"/>
    <w:rsid w:val="004F540C"/>
    <w:rsid w:val="004F54B3"/>
    <w:rsid w:val="004F54B5"/>
    <w:rsid w:val="004F5CDF"/>
    <w:rsid w:val="004F5DDE"/>
    <w:rsid w:val="004F5FE7"/>
    <w:rsid w:val="004F6583"/>
    <w:rsid w:val="004F66A7"/>
    <w:rsid w:val="004F672E"/>
    <w:rsid w:val="004F6DFF"/>
    <w:rsid w:val="004F6F1A"/>
    <w:rsid w:val="004F76CB"/>
    <w:rsid w:val="004F79DA"/>
    <w:rsid w:val="004F7C3A"/>
    <w:rsid w:val="004F7D03"/>
    <w:rsid w:val="004F7E4A"/>
    <w:rsid w:val="005005EB"/>
    <w:rsid w:val="00500759"/>
    <w:rsid w:val="005007B5"/>
    <w:rsid w:val="005008F6"/>
    <w:rsid w:val="00500BB7"/>
    <w:rsid w:val="00500BC8"/>
    <w:rsid w:val="00500C05"/>
    <w:rsid w:val="00500D1C"/>
    <w:rsid w:val="005010AE"/>
    <w:rsid w:val="005012BF"/>
    <w:rsid w:val="0050142A"/>
    <w:rsid w:val="00501623"/>
    <w:rsid w:val="0050170A"/>
    <w:rsid w:val="00501818"/>
    <w:rsid w:val="00501EFE"/>
    <w:rsid w:val="0050227A"/>
    <w:rsid w:val="00502604"/>
    <w:rsid w:val="00502642"/>
    <w:rsid w:val="005027DA"/>
    <w:rsid w:val="005027DE"/>
    <w:rsid w:val="0050283F"/>
    <w:rsid w:val="0050293D"/>
    <w:rsid w:val="00502ACA"/>
    <w:rsid w:val="00502CA1"/>
    <w:rsid w:val="00502CD4"/>
    <w:rsid w:val="00502F11"/>
    <w:rsid w:val="00502FF8"/>
    <w:rsid w:val="00503605"/>
    <w:rsid w:val="0050360B"/>
    <w:rsid w:val="00503948"/>
    <w:rsid w:val="00503A9E"/>
    <w:rsid w:val="00503E0D"/>
    <w:rsid w:val="00504233"/>
    <w:rsid w:val="00504582"/>
    <w:rsid w:val="005046DB"/>
    <w:rsid w:val="00504AC6"/>
    <w:rsid w:val="00504B85"/>
    <w:rsid w:val="00504C33"/>
    <w:rsid w:val="00504F63"/>
    <w:rsid w:val="00504FCE"/>
    <w:rsid w:val="00505138"/>
    <w:rsid w:val="00505308"/>
    <w:rsid w:val="00505580"/>
    <w:rsid w:val="00505886"/>
    <w:rsid w:val="005058CC"/>
    <w:rsid w:val="00505BDD"/>
    <w:rsid w:val="00505E53"/>
    <w:rsid w:val="00505F3E"/>
    <w:rsid w:val="005070CC"/>
    <w:rsid w:val="005071A0"/>
    <w:rsid w:val="00507367"/>
    <w:rsid w:val="005073CF"/>
    <w:rsid w:val="005078D3"/>
    <w:rsid w:val="00507E1B"/>
    <w:rsid w:val="00510322"/>
    <w:rsid w:val="0051034B"/>
    <w:rsid w:val="00510480"/>
    <w:rsid w:val="00510932"/>
    <w:rsid w:val="00510D2E"/>
    <w:rsid w:val="00510D97"/>
    <w:rsid w:val="005110B6"/>
    <w:rsid w:val="0051113F"/>
    <w:rsid w:val="005115B2"/>
    <w:rsid w:val="00511A7D"/>
    <w:rsid w:val="00511C42"/>
    <w:rsid w:val="00511C80"/>
    <w:rsid w:val="00511FCF"/>
    <w:rsid w:val="0051217A"/>
    <w:rsid w:val="0051228E"/>
    <w:rsid w:val="0051241E"/>
    <w:rsid w:val="005125DB"/>
    <w:rsid w:val="005128FB"/>
    <w:rsid w:val="00513000"/>
    <w:rsid w:val="0051304B"/>
    <w:rsid w:val="0051306E"/>
    <w:rsid w:val="00513093"/>
    <w:rsid w:val="0051345B"/>
    <w:rsid w:val="005134C4"/>
    <w:rsid w:val="00513B49"/>
    <w:rsid w:val="00513D2B"/>
    <w:rsid w:val="00513DF5"/>
    <w:rsid w:val="0051406B"/>
    <w:rsid w:val="005140A4"/>
    <w:rsid w:val="0051487F"/>
    <w:rsid w:val="00514CE9"/>
    <w:rsid w:val="00514F5C"/>
    <w:rsid w:val="00514FEB"/>
    <w:rsid w:val="005158D3"/>
    <w:rsid w:val="00515ABC"/>
    <w:rsid w:val="00515BE6"/>
    <w:rsid w:val="00515C87"/>
    <w:rsid w:val="00515D2C"/>
    <w:rsid w:val="00515D2F"/>
    <w:rsid w:val="0051611A"/>
    <w:rsid w:val="005164EC"/>
    <w:rsid w:val="005167AA"/>
    <w:rsid w:val="00516835"/>
    <w:rsid w:val="005169E0"/>
    <w:rsid w:val="005172DB"/>
    <w:rsid w:val="005173A9"/>
    <w:rsid w:val="00517464"/>
    <w:rsid w:val="0051755F"/>
    <w:rsid w:val="005176A6"/>
    <w:rsid w:val="00517B1D"/>
    <w:rsid w:val="00517CD8"/>
    <w:rsid w:val="00517EE2"/>
    <w:rsid w:val="00517EFE"/>
    <w:rsid w:val="00520508"/>
    <w:rsid w:val="00520AB0"/>
    <w:rsid w:val="00520FD9"/>
    <w:rsid w:val="00521428"/>
    <w:rsid w:val="00521605"/>
    <w:rsid w:val="00521830"/>
    <w:rsid w:val="00521B1D"/>
    <w:rsid w:val="00522222"/>
    <w:rsid w:val="00522784"/>
    <w:rsid w:val="00522A63"/>
    <w:rsid w:val="00522B41"/>
    <w:rsid w:val="00522C75"/>
    <w:rsid w:val="00522E49"/>
    <w:rsid w:val="00523121"/>
    <w:rsid w:val="00523270"/>
    <w:rsid w:val="0052343C"/>
    <w:rsid w:val="005236A2"/>
    <w:rsid w:val="00523A95"/>
    <w:rsid w:val="00523D76"/>
    <w:rsid w:val="00523DB8"/>
    <w:rsid w:val="00523DBA"/>
    <w:rsid w:val="00523EA2"/>
    <w:rsid w:val="00523F54"/>
    <w:rsid w:val="0052454E"/>
    <w:rsid w:val="00524876"/>
    <w:rsid w:val="005248BA"/>
    <w:rsid w:val="00524A71"/>
    <w:rsid w:val="00524BD2"/>
    <w:rsid w:val="00524BF6"/>
    <w:rsid w:val="00524D58"/>
    <w:rsid w:val="00524DA8"/>
    <w:rsid w:val="005257A8"/>
    <w:rsid w:val="00525897"/>
    <w:rsid w:val="00525EF8"/>
    <w:rsid w:val="00525F0A"/>
    <w:rsid w:val="005260FC"/>
    <w:rsid w:val="005263C8"/>
    <w:rsid w:val="00526654"/>
    <w:rsid w:val="0052697D"/>
    <w:rsid w:val="00526A70"/>
    <w:rsid w:val="00526B8A"/>
    <w:rsid w:val="00526D55"/>
    <w:rsid w:val="00526E75"/>
    <w:rsid w:val="00526EB8"/>
    <w:rsid w:val="00526F85"/>
    <w:rsid w:val="00527186"/>
    <w:rsid w:val="00527422"/>
    <w:rsid w:val="00527E0E"/>
    <w:rsid w:val="00527E44"/>
    <w:rsid w:val="00527E47"/>
    <w:rsid w:val="005300B5"/>
    <w:rsid w:val="00530460"/>
    <w:rsid w:val="005312B8"/>
    <w:rsid w:val="005318F5"/>
    <w:rsid w:val="00531E13"/>
    <w:rsid w:val="0053219D"/>
    <w:rsid w:val="00532513"/>
    <w:rsid w:val="005326BE"/>
    <w:rsid w:val="00532964"/>
    <w:rsid w:val="00532CC0"/>
    <w:rsid w:val="00532E74"/>
    <w:rsid w:val="005331BF"/>
    <w:rsid w:val="00533931"/>
    <w:rsid w:val="005339FC"/>
    <w:rsid w:val="00533A80"/>
    <w:rsid w:val="0053402C"/>
    <w:rsid w:val="00534033"/>
    <w:rsid w:val="005341B0"/>
    <w:rsid w:val="00534202"/>
    <w:rsid w:val="00534247"/>
    <w:rsid w:val="005345EB"/>
    <w:rsid w:val="005347EA"/>
    <w:rsid w:val="00534881"/>
    <w:rsid w:val="00534B3E"/>
    <w:rsid w:val="00534F46"/>
    <w:rsid w:val="00534FAF"/>
    <w:rsid w:val="0053530E"/>
    <w:rsid w:val="00535712"/>
    <w:rsid w:val="00535793"/>
    <w:rsid w:val="005357D6"/>
    <w:rsid w:val="00535880"/>
    <w:rsid w:val="0053610E"/>
    <w:rsid w:val="00536238"/>
    <w:rsid w:val="00536493"/>
    <w:rsid w:val="0053654F"/>
    <w:rsid w:val="00536772"/>
    <w:rsid w:val="005368CC"/>
    <w:rsid w:val="005370E7"/>
    <w:rsid w:val="00537AC6"/>
    <w:rsid w:val="00537E55"/>
    <w:rsid w:val="005400DF"/>
    <w:rsid w:val="00540826"/>
    <w:rsid w:val="00540859"/>
    <w:rsid w:val="005408C8"/>
    <w:rsid w:val="00540CEB"/>
    <w:rsid w:val="00541667"/>
    <w:rsid w:val="005418B0"/>
    <w:rsid w:val="00541CF2"/>
    <w:rsid w:val="00541D02"/>
    <w:rsid w:val="00541FCE"/>
    <w:rsid w:val="005421D0"/>
    <w:rsid w:val="00542569"/>
    <w:rsid w:val="0054365C"/>
    <w:rsid w:val="005438CE"/>
    <w:rsid w:val="00543C73"/>
    <w:rsid w:val="00543CB3"/>
    <w:rsid w:val="00544413"/>
    <w:rsid w:val="00544825"/>
    <w:rsid w:val="00544928"/>
    <w:rsid w:val="00545444"/>
    <w:rsid w:val="0054565B"/>
    <w:rsid w:val="005456A3"/>
    <w:rsid w:val="005459E2"/>
    <w:rsid w:val="00545C35"/>
    <w:rsid w:val="0054600A"/>
    <w:rsid w:val="00546146"/>
    <w:rsid w:val="005462F1"/>
    <w:rsid w:val="0054646D"/>
    <w:rsid w:val="0054696A"/>
    <w:rsid w:val="00546985"/>
    <w:rsid w:val="00546DD0"/>
    <w:rsid w:val="00546F62"/>
    <w:rsid w:val="0054701D"/>
    <w:rsid w:val="0054739E"/>
    <w:rsid w:val="005476A0"/>
    <w:rsid w:val="005478FD"/>
    <w:rsid w:val="005479EA"/>
    <w:rsid w:val="00547B44"/>
    <w:rsid w:val="00547D47"/>
    <w:rsid w:val="00550178"/>
    <w:rsid w:val="005506E0"/>
    <w:rsid w:val="00550C69"/>
    <w:rsid w:val="00550D8F"/>
    <w:rsid w:val="00550DB1"/>
    <w:rsid w:val="00550DD6"/>
    <w:rsid w:val="00550FD1"/>
    <w:rsid w:val="0055173E"/>
    <w:rsid w:val="0055181D"/>
    <w:rsid w:val="00551C09"/>
    <w:rsid w:val="00551C3B"/>
    <w:rsid w:val="00551DEE"/>
    <w:rsid w:val="0055214B"/>
    <w:rsid w:val="005526A0"/>
    <w:rsid w:val="0055270A"/>
    <w:rsid w:val="00552DCF"/>
    <w:rsid w:val="0055350F"/>
    <w:rsid w:val="00553B74"/>
    <w:rsid w:val="00553DA3"/>
    <w:rsid w:val="00553F85"/>
    <w:rsid w:val="005543EA"/>
    <w:rsid w:val="005547C6"/>
    <w:rsid w:val="00554C1F"/>
    <w:rsid w:val="00554D35"/>
    <w:rsid w:val="00555110"/>
    <w:rsid w:val="00555333"/>
    <w:rsid w:val="0055597D"/>
    <w:rsid w:val="00555B47"/>
    <w:rsid w:val="00555DB4"/>
    <w:rsid w:val="0055623A"/>
    <w:rsid w:val="005564EA"/>
    <w:rsid w:val="0055662A"/>
    <w:rsid w:val="0055663A"/>
    <w:rsid w:val="0055680E"/>
    <w:rsid w:val="005569C8"/>
    <w:rsid w:val="00556A62"/>
    <w:rsid w:val="00556AE6"/>
    <w:rsid w:val="00556D31"/>
    <w:rsid w:val="005575C0"/>
    <w:rsid w:val="0055775C"/>
    <w:rsid w:val="0056016A"/>
    <w:rsid w:val="00560816"/>
    <w:rsid w:val="00560AA6"/>
    <w:rsid w:val="00560C15"/>
    <w:rsid w:val="00560D99"/>
    <w:rsid w:val="00561015"/>
    <w:rsid w:val="005612D7"/>
    <w:rsid w:val="005619F9"/>
    <w:rsid w:val="00561B77"/>
    <w:rsid w:val="00561D80"/>
    <w:rsid w:val="0056253F"/>
    <w:rsid w:val="00562A5A"/>
    <w:rsid w:val="00562CD6"/>
    <w:rsid w:val="00563315"/>
    <w:rsid w:val="00563360"/>
    <w:rsid w:val="00563932"/>
    <w:rsid w:val="00563A7A"/>
    <w:rsid w:val="00563F9D"/>
    <w:rsid w:val="0056418F"/>
    <w:rsid w:val="005645D7"/>
    <w:rsid w:val="00564B43"/>
    <w:rsid w:val="00564F72"/>
    <w:rsid w:val="00565152"/>
    <w:rsid w:val="005651CB"/>
    <w:rsid w:val="005654CF"/>
    <w:rsid w:val="00565517"/>
    <w:rsid w:val="00565912"/>
    <w:rsid w:val="00565972"/>
    <w:rsid w:val="00565AA5"/>
    <w:rsid w:val="00565B2A"/>
    <w:rsid w:val="00565B98"/>
    <w:rsid w:val="00565FB9"/>
    <w:rsid w:val="0056615A"/>
    <w:rsid w:val="00566C95"/>
    <w:rsid w:val="00566D19"/>
    <w:rsid w:val="0056720E"/>
    <w:rsid w:val="005672F7"/>
    <w:rsid w:val="00567732"/>
    <w:rsid w:val="00567AB7"/>
    <w:rsid w:val="00570283"/>
    <w:rsid w:val="0057053A"/>
    <w:rsid w:val="005709D0"/>
    <w:rsid w:val="00570B29"/>
    <w:rsid w:val="00570CD7"/>
    <w:rsid w:val="00570E95"/>
    <w:rsid w:val="005712E9"/>
    <w:rsid w:val="005715C8"/>
    <w:rsid w:val="00572226"/>
    <w:rsid w:val="005722F5"/>
    <w:rsid w:val="0057267C"/>
    <w:rsid w:val="0057281F"/>
    <w:rsid w:val="00572A6F"/>
    <w:rsid w:val="00572F34"/>
    <w:rsid w:val="0057327A"/>
    <w:rsid w:val="00573A4F"/>
    <w:rsid w:val="00573E7D"/>
    <w:rsid w:val="00573E9A"/>
    <w:rsid w:val="0057400A"/>
    <w:rsid w:val="005740F0"/>
    <w:rsid w:val="005741B2"/>
    <w:rsid w:val="00574309"/>
    <w:rsid w:val="0057438E"/>
    <w:rsid w:val="005749BE"/>
    <w:rsid w:val="00574BB0"/>
    <w:rsid w:val="00574D28"/>
    <w:rsid w:val="0057516E"/>
    <w:rsid w:val="00575570"/>
    <w:rsid w:val="0057561A"/>
    <w:rsid w:val="00575F3F"/>
    <w:rsid w:val="00576119"/>
    <w:rsid w:val="005768D8"/>
    <w:rsid w:val="0057707C"/>
    <w:rsid w:val="00577159"/>
    <w:rsid w:val="00577202"/>
    <w:rsid w:val="005774AE"/>
    <w:rsid w:val="00577624"/>
    <w:rsid w:val="00577704"/>
    <w:rsid w:val="00577947"/>
    <w:rsid w:val="00577CD0"/>
    <w:rsid w:val="00577D70"/>
    <w:rsid w:val="0058012A"/>
    <w:rsid w:val="00580403"/>
    <w:rsid w:val="0058071C"/>
    <w:rsid w:val="00580960"/>
    <w:rsid w:val="005809D2"/>
    <w:rsid w:val="00580BA0"/>
    <w:rsid w:val="00580C58"/>
    <w:rsid w:val="00581135"/>
    <w:rsid w:val="005813CB"/>
    <w:rsid w:val="005814CD"/>
    <w:rsid w:val="00581507"/>
    <w:rsid w:val="00581857"/>
    <w:rsid w:val="00581922"/>
    <w:rsid w:val="00581CD4"/>
    <w:rsid w:val="00581FDA"/>
    <w:rsid w:val="0058206B"/>
    <w:rsid w:val="005821DA"/>
    <w:rsid w:val="005821E8"/>
    <w:rsid w:val="00582D85"/>
    <w:rsid w:val="005830D3"/>
    <w:rsid w:val="005831B7"/>
    <w:rsid w:val="00583320"/>
    <w:rsid w:val="00583527"/>
    <w:rsid w:val="0058373D"/>
    <w:rsid w:val="00583A1D"/>
    <w:rsid w:val="00583D13"/>
    <w:rsid w:val="00583ECC"/>
    <w:rsid w:val="00583F95"/>
    <w:rsid w:val="0058401C"/>
    <w:rsid w:val="0058403E"/>
    <w:rsid w:val="00584624"/>
    <w:rsid w:val="00584A2B"/>
    <w:rsid w:val="00584A76"/>
    <w:rsid w:val="00584F4D"/>
    <w:rsid w:val="005854A2"/>
    <w:rsid w:val="005854FD"/>
    <w:rsid w:val="00585648"/>
    <w:rsid w:val="00585CBE"/>
    <w:rsid w:val="0058615C"/>
    <w:rsid w:val="005863F8"/>
    <w:rsid w:val="005864E7"/>
    <w:rsid w:val="0058672E"/>
    <w:rsid w:val="00586B52"/>
    <w:rsid w:val="0058746B"/>
    <w:rsid w:val="00587D84"/>
    <w:rsid w:val="00587F06"/>
    <w:rsid w:val="00587F35"/>
    <w:rsid w:val="00587F77"/>
    <w:rsid w:val="005900F8"/>
    <w:rsid w:val="005901B9"/>
    <w:rsid w:val="00590518"/>
    <w:rsid w:val="0059058B"/>
    <w:rsid w:val="00590636"/>
    <w:rsid w:val="00590698"/>
    <w:rsid w:val="00590818"/>
    <w:rsid w:val="00590ED9"/>
    <w:rsid w:val="0059159B"/>
    <w:rsid w:val="0059165C"/>
    <w:rsid w:val="005917FD"/>
    <w:rsid w:val="00591C5E"/>
    <w:rsid w:val="00591C90"/>
    <w:rsid w:val="00591FF4"/>
    <w:rsid w:val="005920B6"/>
    <w:rsid w:val="0059224F"/>
    <w:rsid w:val="00592481"/>
    <w:rsid w:val="005924BE"/>
    <w:rsid w:val="005930C6"/>
    <w:rsid w:val="00593206"/>
    <w:rsid w:val="0059331F"/>
    <w:rsid w:val="00593455"/>
    <w:rsid w:val="00593930"/>
    <w:rsid w:val="00593BFA"/>
    <w:rsid w:val="00594139"/>
    <w:rsid w:val="00594183"/>
    <w:rsid w:val="005941FB"/>
    <w:rsid w:val="0059465B"/>
    <w:rsid w:val="00594D7F"/>
    <w:rsid w:val="00594F76"/>
    <w:rsid w:val="005955CC"/>
    <w:rsid w:val="00595CC3"/>
    <w:rsid w:val="00595DEC"/>
    <w:rsid w:val="0059662E"/>
    <w:rsid w:val="00596BCA"/>
    <w:rsid w:val="00596BDD"/>
    <w:rsid w:val="00596F77"/>
    <w:rsid w:val="00596F7C"/>
    <w:rsid w:val="00597089"/>
    <w:rsid w:val="00597162"/>
    <w:rsid w:val="005972C1"/>
    <w:rsid w:val="00597373"/>
    <w:rsid w:val="0059741F"/>
    <w:rsid w:val="00597840"/>
    <w:rsid w:val="00597EB6"/>
    <w:rsid w:val="005987CA"/>
    <w:rsid w:val="005A03EC"/>
    <w:rsid w:val="005A04FD"/>
    <w:rsid w:val="005A069F"/>
    <w:rsid w:val="005A07C1"/>
    <w:rsid w:val="005A0C0E"/>
    <w:rsid w:val="005A0EB3"/>
    <w:rsid w:val="005A0ECE"/>
    <w:rsid w:val="005A139C"/>
    <w:rsid w:val="005A14E7"/>
    <w:rsid w:val="005A1507"/>
    <w:rsid w:val="005A17B8"/>
    <w:rsid w:val="005A17E7"/>
    <w:rsid w:val="005A19E3"/>
    <w:rsid w:val="005A1ADF"/>
    <w:rsid w:val="005A1B0D"/>
    <w:rsid w:val="005A1BE1"/>
    <w:rsid w:val="005A1EF1"/>
    <w:rsid w:val="005A2252"/>
    <w:rsid w:val="005A2394"/>
    <w:rsid w:val="005A257C"/>
    <w:rsid w:val="005A2862"/>
    <w:rsid w:val="005A2889"/>
    <w:rsid w:val="005A28A9"/>
    <w:rsid w:val="005A2AD9"/>
    <w:rsid w:val="005A2D16"/>
    <w:rsid w:val="005A2DA5"/>
    <w:rsid w:val="005A3F37"/>
    <w:rsid w:val="005A47D7"/>
    <w:rsid w:val="005A4FD4"/>
    <w:rsid w:val="005A50D6"/>
    <w:rsid w:val="005A51AC"/>
    <w:rsid w:val="005A522E"/>
    <w:rsid w:val="005A57D2"/>
    <w:rsid w:val="005A5BCE"/>
    <w:rsid w:val="005A5D9B"/>
    <w:rsid w:val="005A61E6"/>
    <w:rsid w:val="005A6391"/>
    <w:rsid w:val="005A697D"/>
    <w:rsid w:val="005A78E4"/>
    <w:rsid w:val="005A7A0C"/>
    <w:rsid w:val="005A7AC6"/>
    <w:rsid w:val="005A7BA0"/>
    <w:rsid w:val="005B025D"/>
    <w:rsid w:val="005B0342"/>
    <w:rsid w:val="005B11A3"/>
    <w:rsid w:val="005B152F"/>
    <w:rsid w:val="005B16FB"/>
    <w:rsid w:val="005B18FE"/>
    <w:rsid w:val="005B1924"/>
    <w:rsid w:val="005B1B0D"/>
    <w:rsid w:val="005B1C74"/>
    <w:rsid w:val="005B1E5B"/>
    <w:rsid w:val="005B2343"/>
    <w:rsid w:val="005B284D"/>
    <w:rsid w:val="005B331F"/>
    <w:rsid w:val="005B34BC"/>
    <w:rsid w:val="005B358F"/>
    <w:rsid w:val="005B38B3"/>
    <w:rsid w:val="005B3F9A"/>
    <w:rsid w:val="005B402A"/>
    <w:rsid w:val="005B41C0"/>
    <w:rsid w:val="005B435C"/>
    <w:rsid w:val="005B44A7"/>
    <w:rsid w:val="005B466B"/>
    <w:rsid w:val="005B47C6"/>
    <w:rsid w:val="005B4B40"/>
    <w:rsid w:val="005B4C48"/>
    <w:rsid w:val="005B51D7"/>
    <w:rsid w:val="005B5399"/>
    <w:rsid w:val="005B5414"/>
    <w:rsid w:val="005B59B4"/>
    <w:rsid w:val="005B5B37"/>
    <w:rsid w:val="005B5BA8"/>
    <w:rsid w:val="005B5C4E"/>
    <w:rsid w:val="005B5E32"/>
    <w:rsid w:val="005B6F5D"/>
    <w:rsid w:val="005B769B"/>
    <w:rsid w:val="005B7A22"/>
    <w:rsid w:val="005B7AFB"/>
    <w:rsid w:val="005B7BDA"/>
    <w:rsid w:val="005B7E76"/>
    <w:rsid w:val="005B88FB"/>
    <w:rsid w:val="005C04E3"/>
    <w:rsid w:val="005C0EBC"/>
    <w:rsid w:val="005C1132"/>
    <w:rsid w:val="005C135E"/>
    <w:rsid w:val="005C1566"/>
    <w:rsid w:val="005C1585"/>
    <w:rsid w:val="005C1A1A"/>
    <w:rsid w:val="005C1B11"/>
    <w:rsid w:val="005C1F3B"/>
    <w:rsid w:val="005C1FF1"/>
    <w:rsid w:val="005C295F"/>
    <w:rsid w:val="005C2D5F"/>
    <w:rsid w:val="005C2E27"/>
    <w:rsid w:val="005C3233"/>
    <w:rsid w:val="005C332F"/>
    <w:rsid w:val="005C346C"/>
    <w:rsid w:val="005C3A80"/>
    <w:rsid w:val="005C3F8B"/>
    <w:rsid w:val="005C4158"/>
    <w:rsid w:val="005C428B"/>
    <w:rsid w:val="005C488D"/>
    <w:rsid w:val="005C4F1E"/>
    <w:rsid w:val="005C53DD"/>
    <w:rsid w:val="005C550B"/>
    <w:rsid w:val="005C603B"/>
    <w:rsid w:val="005C6571"/>
    <w:rsid w:val="005C67CB"/>
    <w:rsid w:val="005C6837"/>
    <w:rsid w:val="005C7237"/>
    <w:rsid w:val="005C7546"/>
    <w:rsid w:val="005C764E"/>
    <w:rsid w:val="005C7A30"/>
    <w:rsid w:val="005C7D5A"/>
    <w:rsid w:val="005D0118"/>
    <w:rsid w:val="005D0286"/>
    <w:rsid w:val="005D0351"/>
    <w:rsid w:val="005D03D4"/>
    <w:rsid w:val="005D0725"/>
    <w:rsid w:val="005D09D6"/>
    <w:rsid w:val="005D0DCD"/>
    <w:rsid w:val="005D0E19"/>
    <w:rsid w:val="005D101B"/>
    <w:rsid w:val="005D10C6"/>
    <w:rsid w:val="005D11D6"/>
    <w:rsid w:val="005D19CF"/>
    <w:rsid w:val="005D1B1A"/>
    <w:rsid w:val="005D236B"/>
    <w:rsid w:val="005D2789"/>
    <w:rsid w:val="005D28EA"/>
    <w:rsid w:val="005D2B11"/>
    <w:rsid w:val="005D2C07"/>
    <w:rsid w:val="005D2C36"/>
    <w:rsid w:val="005D2C73"/>
    <w:rsid w:val="005D3063"/>
    <w:rsid w:val="005D3295"/>
    <w:rsid w:val="005D346B"/>
    <w:rsid w:val="005D346D"/>
    <w:rsid w:val="005D3614"/>
    <w:rsid w:val="005D3A57"/>
    <w:rsid w:val="005D3B2F"/>
    <w:rsid w:val="005D3FF7"/>
    <w:rsid w:val="005D453C"/>
    <w:rsid w:val="005D4BEA"/>
    <w:rsid w:val="005D4C6B"/>
    <w:rsid w:val="005D4CF1"/>
    <w:rsid w:val="005D4E20"/>
    <w:rsid w:val="005D4EEB"/>
    <w:rsid w:val="005D507F"/>
    <w:rsid w:val="005D5327"/>
    <w:rsid w:val="005D54AE"/>
    <w:rsid w:val="005D569C"/>
    <w:rsid w:val="005D569D"/>
    <w:rsid w:val="005D5790"/>
    <w:rsid w:val="005D5911"/>
    <w:rsid w:val="005D59EE"/>
    <w:rsid w:val="005D5A3A"/>
    <w:rsid w:val="005D5C4A"/>
    <w:rsid w:val="005D5C5F"/>
    <w:rsid w:val="005D6172"/>
    <w:rsid w:val="005D6CFF"/>
    <w:rsid w:val="005D6E4B"/>
    <w:rsid w:val="005D751F"/>
    <w:rsid w:val="005D7688"/>
    <w:rsid w:val="005D7D2A"/>
    <w:rsid w:val="005DCEDD"/>
    <w:rsid w:val="005E0325"/>
    <w:rsid w:val="005E03DC"/>
    <w:rsid w:val="005E0534"/>
    <w:rsid w:val="005E10AA"/>
    <w:rsid w:val="005E131E"/>
    <w:rsid w:val="005E1509"/>
    <w:rsid w:val="005E1FE1"/>
    <w:rsid w:val="005E2173"/>
    <w:rsid w:val="005E2836"/>
    <w:rsid w:val="005E29F8"/>
    <w:rsid w:val="005E2D10"/>
    <w:rsid w:val="005E2DFE"/>
    <w:rsid w:val="005E2E16"/>
    <w:rsid w:val="005E3217"/>
    <w:rsid w:val="005E3609"/>
    <w:rsid w:val="005E3810"/>
    <w:rsid w:val="005E3F60"/>
    <w:rsid w:val="005E445F"/>
    <w:rsid w:val="005E44E3"/>
    <w:rsid w:val="005E45CA"/>
    <w:rsid w:val="005E4727"/>
    <w:rsid w:val="005E4919"/>
    <w:rsid w:val="005E4A95"/>
    <w:rsid w:val="005E4CF0"/>
    <w:rsid w:val="005E4E39"/>
    <w:rsid w:val="005E5011"/>
    <w:rsid w:val="005E521A"/>
    <w:rsid w:val="005E574B"/>
    <w:rsid w:val="005E588B"/>
    <w:rsid w:val="005E60BA"/>
    <w:rsid w:val="005E61E1"/>
    <w:rsid w:val="005E6365"/>
    <w:rsid w:val="005E6424"/>
    <w:rsid w:val="005E65AE"/>
    <w:rsid w:val="005E679D"/>
    <w:rsid w:val="005E698F"/>
    <w:rsid w:val="005E6B15"/>
    <w:rsid w:val="005E6B84"/>
    <w:rsid w:val="005E6D17"/>
    <w:rsid w:val="005E6D43"/>
    <w:rsid w:val="005E6FA6"/>
    <w:rsid w:val="005E7342"/>
    <w:rsid w:val="005E7430"/>
    <w:rsid w:val="005E747B"/>
    <w:rsid w:val="005E7579"/>
    <w:rsid w:val="005E7699"/>
    <w:rsid w:val="005E7B0A"/>
    <w:rsid w:val="005F00BF"/>
    <w:rsid w:val="005F0591"/>
    <w:rsid w:val="005F08A8"/>
    <w:rsid w:val="005F0A34"/>
    <w:rsid w:val="005F1043"/>
    <w:rsid w:val="005F1250"/>
    <w:rsid w:val="005F152B"/>
    <w:rsid w:val="005F1F36"/>
    <w:rsid w:val="005F20EA"/>
    <w:rsid w:val="005F2EA2"/>
    <w:rsid w:val="005F3262"/>
    <w:rsid w:val="005F35BA"/>
    <w:rsid w:val="005F3661"/>
    <w:rsid w:val="005F3795"/>
    <w:rsid w:val="005F387D"/>
    <w:rsid w:val="005F38D1"/>
    <w:rsid w:val="005F3AAB"/>
    <w:rsid w:val="005F433C"/>
    <w:rsid w:val="005F4717"/>
    <w:rsid w:val="005F4743"/>
    <w:rsid w:val="005F47D7"/>
    <w:rsid w:val="005F4A55"/>
    <w:rsid w:val="005F4B6A"/>
    <w:rsid w:val="005F4ED3"/>
    <w:rsid w:val="005F5892"/>
    <w:rsid w:val="005F589E"/>
    <w:rsid w:val="005F5D7B"/>
    <w:rsid w:val="005F5D87"/>
    <w:rsid w:val="005F60A7"/>
    <w:rsid w:val="005F63EF"/>
    <w:rsid w:val="005F6442"/>
    <w:rsid w:val="005F6584"/>
    <w:rsid w:val="005F68B8"/>
    <w:rsid w:val="005F69D0"/>
    <w:rsid w:val="005F6B06"/>
    <w:rsid w:val="005F6F81"/>
    <w:rsid w:val="005F6FA5"/>
    <w:rsid w:val="005F6FD1"/>
    <w:rsid w:val="005F7505"/>
    <w:rsid w:val="005F78D7"/>
    <w:rsid w:val="005F7A7A"/>
    <w:rsid w:val="005F7C81"/>
    <w:rsid w:val="005F7E00"/>
    <w:rsid w:val="00600173"/>
    <w:rsid w:val="0060033B"/>
    <w:rsid w:val="00600363"/>
    <w:rsid w:val="00600644"/>
    <w:rsid w:val="006010C2"/>
    <w:rsid w:val="0060137D"/>
    <w:rsid w:val="00601437"/>
    <w:rsid w:val="0060168A"/>
    <w:rsid w:val="006022CE"/>
    <w:rsid w:val="0060261E"/>
    <w:rsid w:val="00602F09"/>
    <w:rsid w:val="00603314"/>
    <w:rsid w:val="006035AC"/>
    <w:rsid w:val="006035B6"/>
    <w:rsid w:val="0060365A"/>
    <w:rsid w:val="0060393B"/>
    <w:rsid w:val="006040B2"/>
    <w:rsid w:val="006048C0"/>
    <w:rsid w:val="006049A3"/>
    <w:rsid w:val="00604BD7"/>
    <w:rsid w:val="00604D02"/>
    <w:rsid w:val="00604DF6"/>
    <w:rsid w:val="00604E5E"/>
    <w:rsid w:val="00604EB2"/>
    <w:rsid w:val="00604F10"/>
    <w:rsid w:val="006050A0"/>
    <w:rsid w:val="006050C0"/>
    <w:rsid w:val="00605448"/>
    <w:rsid w:val="0060571B"/>
    <w:rsid w:val="006057F2"/>
    <w:rsid w:val="00605893"/>
    <w:rsid w:val="0060594D"/>
    <w:rsid w:val="006063C9"/>
    <w:rsid w:val="0060654C"/>
    <w:rsid w:val="006065E7"/>
    <w:rsid w:val="0060707C"/>
    <w:rsid w:val="00607226"/>
    <w:rsid w:val="00607267"/>
    <w:rsid w:val="006073B6"/>
    <w:rsid w:val="00607638"/>
    <w:rsid w:val="00607704"/>
    <w:rsid w:val="0060799C"/>
    <w:rsid w:val="00607A75"/>
    <w:rsid w:val="00610044"/>
    <w:rsid w:val="00610102"/>
    <w:rsid w:val="006103E3"/>
    <w:rsid w:val="00610406"/>
    <w:rsid w:val="00610710"/>
    <w:rsid w:val="00610786"/>
    <w:rsid w:val="006108D1"/>
    <w:rsid w:val="00610C7F"/>
    <w:rsid w:val="00610D12"/>
    <w:rsid w:val="00610F19"/>
    <w:rsid w:val="006114F0"/>
    <w:rsid w:val="00611667"/>
    <w:rsid w:val="00611873"/>
    <w:rsid w:val="00611898"/>
    <w:rsid w:val="006118E4"/>
    <w:rsid w:val="00611917"/>
    <w:rsid w:val="00611CCD"/>
    <w:rsid w:val="00611E28"/>
    <w:rsid w:val="00611EF1"/>
    <w:rsid w:val="006123E5"/>
    <w:rsid w:val="00612426"/>
    <w:rsid w:val="0061273F"/>
    <w:rsid w:val="0061274C"/>
    <w:rsid w:val="00612B78"/>
    <w:rsid w:val="00613075"/>
    <w:rsid w:val="00613AEB"/>
    <w:rsid w:val="00613B88"/>
    <w:rsid w:val="00613E67"/>
    <w:rsid w:val="00613F2E"/>
    <w:rsid w:val="00613F62"/>
    <w:rsid w:val="00614566"/>
    <w:rsid w:val="006145AD"/>
    <w:rsid w:val="006145CF"/>
    <w:rsid w:val="00614967"/>
    <w:rsid w:val="006149B7"/>
    <w:rsid w:val="00614A2B"/>
    <w:rsid w:val="00614DE1"/>
    <w:rsid w:val="00614F2B"/>
    <w:rsid w:val="00615017"/>
    <w:rsid w:val="00615122"/>
    <w:rsid w:val="00615445"/>
    <w:rsid w:val="00615845"/>
    <w:rsid w:val="00615871"/>
    <w:rsid w:val="0061605C"/>
    <w:rsid w:val="0061624D"/>
    <w:rsid w:val="006168CC"/>
    <w:rsid w:val="006168FD"/>
    <w:rsid w:val="00616E93"/>
    <w:rsid w:val="0061792D"/>
    <w:rsid w:val="0061795C"/>
    <w:rsid w:val="00617D16"/>
    <w:rsid w:val="00617FD4"/>
    <w:rsid w:val="00620193"/>
    <w:rsid w:val="0062082A"/>
    <w:rsid w:val="00620A33"/>
    <w:rsid w:val="00620D42"/>
    <w:rsid w:val="00620DFB"/>
    <w:rsid w:val="006211D8"/>
    <w:rsid w:val="006211F6"/>
    <w:rsid w:val="00621326"/>
    <w:rsid w:val="006218EF"/>
    <w:rsid w:val="00621BC2"/>
    <w:rsid w:val="00622034"/>
    <w:rsid w:val="00622144"/>
    <w:rsid w:val="006222E9"/>
    <w:rsid w:val="00622303"/>
    <w:rsid w:val="00622752"/>
    <w:rsid w:val="00622A4B"/>
    <w:rsid w:val="00622BAD"/>
    <w:rsid w:val="00622D05"/>
    <w:rsid w:val="00622EEF"/>
    <w:rsid w:val="00622F8D"/>
    <w:rsid w:val="006230CE"/>
    <w:rsid w:val="00623666"/>
    <w:rsid w:val="00623C40"/>
    <w:rsid w:val="006242C2"/>
    <w:rsid w:val="0062444D"/>
    <w:rsid w:val="00624695"/>
    <w:rsid w:val="00624B94"/>
    <w:rsid w:val="00624CB2"/>
    <w:rsid w:val="00624DCF"/>
    <w:rsid w:val="00624E07"/>
    <w:rsid w:val="0062540A"/>
    <w:rsid w:val="00625804"/>
    <w:rsid w:val="00625B4F"/>
    <w:rsid w:val="00625C08"/>
    <w:rsid w:val="00625F7C"/>
    <w:rsid w:val="00625FE1"/>
    <w:rsid w:val="00626120"/>
    <w:rsid w:val="0062646B"/>
    <w:rsid w:val="006264D5"/>
    <w:rsid w:val="0062667C"/>
    <w:rsid w:val="00626696"/>
    <w:rsid w:val="00626C2F"/>
    <w:rsid w:val="0062715E"/>
    <w:rsid w:val="006272F7"/>
    <w:rsid w:val="00627479"/>
    <w:rsid w:val="006278E3"/>
    <w:rsid w:val="00627ABE"/>
    <w:rsid w:val="00627D1D"/>
    <w:rsid w:val="00627EA6"/>
    <w:rsid w:val="00627EBE"/>
    <w:rsid w:val="006301C9"/>
    <w:rsid w:val="006302A1"/>
    <w:rsid w:val="006306E2"/>
    <w:rsid w:val="00630B7E"/>
    <w:rsid w:val="006312F5"/>
    <w:rsid w:val="006315B3"/>
    <w:rsid w:val="00631B61"/>
    <w:rsid w:val="0063277D"/>
    <w:rsid w:val="006327EF"/>
    <w:rsid w:val="00633801"/>
    <w:rsid w:val="00633921"/>
    <w:rsid w:val="00633B37"/>
    <w:rsid w:val="0063411A"/>
    <w:rsid w:val="0063489B"/>
    <w:rsid w:val="00634A78"/>
    <w:rsid w:val="00634AFB"/>
    <w:rsid w:val="00634C8C"/>
    <w:rsid w:val="00634DCC"/>
    <w:rsid w:val="00634F28"/>
    <w:rsid w:val="0063618A"/>
    <w:rsid w:val="00636417"/>
    <w:rsid w:val="0063671E"/>
    <w:rsid w:val="00636CA8"/>
    <w:rsid w:val="00636DE1"/>
    <w:rsid w:val="00636F16"/>
    <w:rsid w:val="00636FC6"/>
    <w:rsid w:val="0063754B"/>
    <w:rsid w:val="00637B1E"/>
    <w:rsid w:val="00637C0A"/>
    <w:rsid w:val="00637DED"/>
    <w:rsid w:val="00637E80"/>
    <w:rsid w:val="00637F21"/>
    <w:rsid w:val="00640066"/>
    <w:rsid w:val="00640275"/>
    <w:rsid w:val="00640418"/>
    <w:rsid w:val="00640606"/>
    <w:rsid w:val="00640611"/>
    <w:rsid w:val="006407A0"/>
    <w:rsid w:val="006407BC"/>
    <w:rsid w:val="00640875"/>
    <w:rsid w:val="006408D1"/>
    <w:rsid w:val="00640938"/>
    <w:rsid w:val="006411AD"/>
    <w:rsid w:val="006412DD"/>
    <w:rsid w:val="00641E00"/>
    <w:rsid w:val="00642484"/>
    <w:rsid w:val="00642610"/>
    <w:rsid w:val="00642677"/>
    <w:rsid w:val="0064270F"/>
    <w:rsid w:val="00642772"/>
    <w:rsid w:val="00642A4C"/>
    <w:rsid w:val="00642EC8"/>
    <w:rsid w:val="00642FE1"/>
    <w:rsid w:val="00643247"/>
    <w:rsid w:val="00643436"/>
    <w:rsid w:val="00643474"/>
    <w:rsid w:val="0064350C"/>
    <w:rsid w:val="0064363A"/>
    <w:rsid w:val="00643658"/>
    <w:rsid w:val="0064368B"/>
    <w:rsid w:val="006439AD"/>
    <w:rsid w:val="006439E0"/>
    <w:rsid w:val="00643F19"/>
    <w:rsid w:val="00643F8A"/>
    <w:rsid w:val="0064434E"/>
    <w:rsid w:val="00644A47"/>
    <w:rsid w:val="00644FD1"/>
    <w:rsid w:val="0064504E"/>
    <w:rsid w:val="006451DD"/>
    <w:rsid w:val="006452F8"/>
    <w:rsid w:val="006457E8"/>
    <w:rsid w:val="00645E40"/>
    <w:rsid w:val="0064607C"/>
    <w:rsid w:val="00646318"/>
    <w:rsid w:val="006463C6"/>
    <w:rsid w:val="0064650D"/>
    <w:rsid w:val="00646531"/>
    <w:rsid w:val="006465C7"/>
    <w:rsid w:val="006465EA"/>
    <w:rsid w:val="006468E6"/>
    <w:rsid w:val="00646E44"/>
    <w:rsid w:val="00647261"/>
    <w:rsid w:val="00647462"/>
    <w:rsid w:val="00647862"/>
    <w:rsid w:val="00647931"/>
    <w:rsid w:val="00647A6C"/>
    <w:rsid w:val="00647ED5"/>
    <w:rsid w:val="0064BEF5"/>
    <w:rsid w:val="00650273"/>
    <w:rsid w:val="00650328"/>
    <w:rsid w:val="0065032D"/>
    <w:rsid w:val="0065040B"/>
    <w:rsid w:val="00650583"/>
    <w:rsid w:val="006505BB"/>
    <w:rsid w:val="0065061E"/>
    <w:rsid w:val="0065084A"/>
    <w:rsid w:val="006508A1"/>
    <w:rsid w:val="00650BC8"/>
    <w:rsid w:val="00650C4A"/>
    <w:rsid w:val="00650C81"/>
    <w:rsid w:val="00650CB8"/>
    <w:rsid w:val="00650F6D"/>
    <w:rsid w:val="006510DD"/>
    <w:rsid w:val="00651496"/>
    <w:rsid w:val="00651D49"/>
    <w:rsid w:val="00651DBF"/>
    <w:rsid w:val="00651DE9"/>
    <w:rsid w:val="00651E5F"/>
    <w:rsid w:val="00651F6B"/>
    <w:rsid w:val="00652394"/>
    <w:rsid w:val="0065259A"/>
    <w:rsid w:val="0065293B"/>
    <w:rsid w:val="00652988"/>
    <w:rsid w:val="00652C04"/>
    <w:rsid w:val="00652D8F"/>
    <w:rsid w:val="00653156"/>
    <w:rsid w:val="00653221"/>
    <w:rsid w:val="00653313"/>
    <w:rsid w:val="0065352A"/>
    <w:rsid w:val="006535F6"/>
    <w:rsid w:val="00653C5D"/>
    <w:rsid w:val="00653D25"/>
    <w:rsid w:val="00653E5D"/>
    <w:rsid w:val="00654454"/>
    <w:rsid w:val="00654645"/>
    <w:rsid w:val="00654690"/>
    <w:rsid w:val="00654890"/>
    <w:rsid w:val="00654E95"/>
    <w:rsid w:val="0065537F"/>
    <w:rsid w:val="00655B2E"/>
    <w:rsid w:val="00655EFC"/>
    <w:rsid w:val="006560EC"/>
    <w:rsid w:val="006561C9"/>
    <w:rsid w:val="00656418"/>
    <w:rsid w:val="00656545"/>
    <w:rsid w:val="00656A48"/>
    <w:rsid w:val="00656AA6"/>
    <w:rsid w:val="00656C8F"/>
    <w:rsid w:val="00656E84"/>
    <w:rsid w:val="00656F37"/>
    <w:rsid w:val="00657017"/>
    <w:rsid w:val="006575BB"/>
    <w:rsid w:val="00657D50"/>
    <w:rsid w:val="00660119"/>
    <w:rsid w:val="006604CF"/>
    <w:rsid w:val="006605BA"/>
    <w:rsid w:val="00660854"/>
    <w:rsid w:val="00660C83"/>
    <w:rsid w:val="006610C0"/>
    <w:rsid w:val="006614A1"/>
    <w:rsid w:val="00662457"/>
    <w:rsid w:val="00662529"/>
    <w:rsid w:val="00662BDF"/>
    <w:rsid w:val="00662C9A"/>
    <w:rsid w:val="0066330F"/>
    <w:rsid w:val="0066332C"/>
    <w:rsid w:val="006638C6"/>
    <w:rsid w:val="00664489"/>
    <w:rsid w:val="006646B5"/>
    <w:rsid w:val="00664AE5"/>
    <w:rsid w:val="00664C24"/>
    <w:rsid w:val="006650DB"/>
    <w:rsid w:val="00665129"/>
    <w:rsid w:val="00665389"/>
    <w:rsid w:val="0066543B"/>
    <w:rsid w:val="0066591B"/>
    <w:rsid w:val="00665D6B"/>
    <w:rsid w:val="00665E79"/>
    <w:rsid w:val="00666250"/>
    <w:rsid w:val="0066636F"/>
    <w:rsid w:val="006665BF"/>
    <w:rsid w:val="00666804"/>
    <w:rsid w:val="006669FF"/>
    <w:rsid w:val="00666A3B"/>
    <w:rsid w:val="00667027"/>
    <w:rsid w:val="0066707C"/>
    <w:rsid w:val="0066777E"/>
    <w:rsid w:val="006678AA"/>
    <w:rsid w:val="00667AA3"/>
    <w:rsid w:val="0067014D"/>
    <w:rsid w:val="0067037A"/>
    <w:rsid w:val="00670491"/>
    <w:rsid w:val="0067066A"/>
    <w:rsid w:val="00670934"/>
    <w:rsid w:val="00670992"/>
    <w:rsid w:val="00670C92"/>
    <w:rsid w:val="006710D4"/>
    <w:rsid w:val="00671130"/>
    <w:rsid w:val="0067122D"/>
    <w:rsid w:val="006716FC"/>
    <w:rsid w:val="00671B59"/>
    <w:rsid w:val="00671C02"/>
    <w:rsid w:val="006721CD"/>
    <w:rsid w:val="006724FD"/>
    <w:rsid w:val="0067296B"/>
    <w:rsid w:val="006729F9"/>
    <w:rsid w:val="00672AC4"/>
    <w:rsid w:val="00672DC6"/>
    <w:rsid w:val="00672EBD"/>
    <w:rsid w:val="00672FDE"/>
    <w:rsid w:val="006731F8"/>
    <w:rsid w:val="00673790"/>
    <w:rsid w:val="00673F62"/>
    <w:rsid w:val="006742F6"/>
    <w:rsid w:val="006746AF"/>
    <w:rsid w:val="0067474E"/>
    <w:rsid w:val="006747EB"/>
    <w:rsid w:val="00675093"/>
    <w:rsid w:val="006750FB"/>
    <w:rsid w:val="00675171"/>
    <w:rsid w:val="00675447"/>
    <w:rsid w:val="00675C39"/>
    <w:rsid w:val="0067609D"/>
    <w:rsid w:val="0067612C"/>
    <w:rsid w:val="0067615E"/>
    <w:rsid w:val="00676463"/>
    <w:rsid w:val="00676755"/>
    <w:rsid w:val="006768F2"/>
    <w:rsid w:val="00676B23"/>
    <w:rsid w:val="00676E6F"/>
    <w:rsid w:val="00677053"/>
    <w:rsid w:val="006772A4"/>
    <w:rsid w:val="006774E4"/>
    <w:rsid w:val="006778BB"/>
    <w:rsid w:val="00677B85"/>
    <w:rsid w:val="00677D63"/>
    <w:rsid w:val="00677F6B"/>
    <w:rsid w:val="0068007F"/>
    <w:rsid w:val="006804AB"/>
    <w:rsid w:val="006804F9"/>
    <w:rsid w:val="006805B2"/>
    <w:rsid w:val="006809B1"/>
    <w:rsid w:val="00680A8A"/>
    <w:rsid w:val="00680F30"/>
    <w:rsid w:val="0068112E"/>
    <w:rsid w:val="00681295"/>
    <w:rsid w:val="006813B3"/>
    <w:rsid w:val="006815FC"/>
    <w:rsid w:val="00681868"/>
    <w:rsid w:val="00681A8F"/>
    <w:rsid w:val="006821D8"/>
    <w:rsid w:val="006824E9"/>
    <w:rsid w:val="00682CBA"/>
    <w:rsid w:val="00682CF8"/>
    <w:rsid w:val="00682DC0"/>
    <w:rsid w:val="00683007"/>
    <w:rsid w:val="0068312D"/>
    <w:rsid w:val="006831D9"/>
    <w:rsid w:val="0068322F"/>
    <w:rsid w:val="00683643"/>
    <w:rsid w:val="0068391A"/>
    <w:rsid w:val="00683EAB"/>
    <w:rsid w:val="0068400C"/>
    <w:rsid w:val="006843F5"/>
    <w:rsid w:val="006849E2"/>
    <w:rsid w:val="00685430"/>
    <w:rsid w:val="00685618"/>
    <w:rsid w:val="00685998"/>
    <w:rsid w:val="00685BB7"/>
    <w:rsid w:val="00686116"/>
    <w:rsid w:val="0068611E"/>
    <w:rsid w:val="0068612C"/>
    <w:rsid w:val="006861EE"/>
    <w:rsid w:val="006862EB"/>
    <w:rsid w:val="00686ACB"/>
    <w:rsid w:val="00686B64"/>
    <w:rsid w:val="00686C8F"/>
    <w:rsid w:val="00686E6E"/>
    <w:rsid w:val="00686F9A"/>
    <w:rsid w:val="0068740D"/>
    <w:rsid w:val="006874DF"/>
    <w:rsid w:val="00687541"/>
    <w:rsid w:val="00687A91"/>
    <w:rsid w:val="006901FF"/>
    <w:rsid w:val="006902EC"/>
    <w:rsid w:val="006905D5"/>
    <w:rsid w:val="006905EF"/>
    <w:rsid w:val="006908E9"/>
    <w:rsid w:val="00690EBB"/>
    <w:rsid w:val="00690F9F"/>
    <w:rsid w:val="0069109F"/>
    <w:rsid w:val="006910FB"/>
    <w:rsid w:val="0069112D"/>
    <w:rsid w:val="0069162B"/>
    <w:rsid w:val="00691D47"/>
    <w:rsid w:val="00691DC3"/>
    <w:rsid w:val="00691DD9"/>
    <w:rsid w:val="00692050"/>
    <w:rsid w:val="00692108"/>
    <w:rsid w:val="0069217C"/>
    <w:rsid w:val="006924B3"/>
    <w:rsid w:val="006928E7"/>
    <w:rsid w:val="00692A8E"/>
    <w:rsid w:val="00692DB9"/>
    <w:rsid w:val="00693119"/>
    <w:rsid w:val="00693187"/>
    <w:rsid w:val="00693421"/>
    <w:rsid w:val="00693544"/>
    <w:rsid w:val="006935DD"/>
    <w:rsid w:val="00693897"/>
    <w:rsid w:val="006939BC"/>
    <w:rsid w:val="00693DE1"/>
    <w:rsid w:val="00693EBF"/>
    <w:rsid w:val="0069410C"/>
    <w:rsid w:val="006947FB"/>
    <w:rsid w:val="00694B1B"/>
    <w:rsid w:val="00694B96"/>
    <w:rsid w:val="006950DD"/>
    <w:rsid w:val="00695228"/>
    <w:rsid w:val="0069529B"/>
    <w:rsid w:val="0069532F"/>
    <w:rsid w:val="006955AC"/>
    <w:rsid w:val="0069574B"/>
    <w:rsid w:val="006959CD"/>
    <w:rsid w:val="00695B4E"/>
    <w:rsid w:val="00695D4F"/>
    <w:rsid w:val="00695DFB"/>
    <w:rsid w:val="00695FA4"/>
    <w:rsid w:val="00696053"/>
    <w:rsid w:val="00696198"/>
    <w:rsid w:val="006967E2"/>
    <w:rsid w:val="00696B05"/>
    <w:rsid w:val="00696DC5"/>
    <w:rsid w:val="00696FBA"/>
    <w:rsid w:val="00696FEC"/>
    <w:rsid w:val="00697889"/>
    <w:rsid w:val="00697961"/>
    <w:rsid w:val="00697B6E"/>
    <w:rsid w:val="00697B8C"/>
    <w:rsid w:val="00697D7F"/>
    <w:rsid w:val="00697DE7"/>
    <w:rsid w:val="00697EE3"/>
    <w:rsid w:val="006A02AB"/>
    <w:rsid w:val="006A0550"/>
    <w:rsid w:val="006A05CE"/>
    <w:rsid w:val="006A09F6"/>
    <w:rsid w:val="006A0A97"/>
    <w:rsid w:val="006A0FD7"/>
    <w:rsid w:val="006A10DB"/>
    <w:rsid w:val="006A130F"/>
    <w:rsid w:val="006A1356"/>
    <w:rsid w:val="006A13C9"/>
    <w:rsid w:val="006A1470"/>
    <w:rsid w:val="006A14FD"/>
    <w:rsid w:val="006A1A43"/>
    <w:rsid w:val="006A1B1A"/>
    <w:rsid w:val="006A1BB7"/>
    <w:rsid w:val="006A2297"/>
    <w:rsid w:val="006A26C7"/>
    <w:rsid w:val="006A2CF3"/>
    <w:rsid w:val="006A2DD1"/>
    <w:rsid w:val="006A2EAE"/>
    <w:rsid w:val="006A30C2"/>
    <w:rsid w:val="006A35B6"/>
    <w:rsid w:val="006A3731"/>
    <w:rsid w:val="006A3794"/>
    <w:rsid w:val="006A3901"/>
    <w:rsid w:val="006A39A7"/>
    <w:rsid w:val="006A3B87"/>
    <w:rsid w:val="006A44C5"/>
    <w:rsid w:val="006A44DA"/>
    <w:rsid w:val="006A4938"/>
    <w:rsid w:val="006A4C5C"/>
    <w:rsid w:val="006A4EB9"/>
    <w:rsid w:val="006A523A"/>
    <w:rsid w:val="006A5738"/>
    <w:rsid w:val="006A581D"/>
    <w:rsid w:val="006A5BF0"/>
    <w:rsid w:val="006A6104"/>
    <w:rsid w:val="006A6486"/>
    <w:rsid w:val="006A6AC7"/>
    <w:rsid w:val="006A6C09"/>
    <w:rsid w:val="006A6C0F"/>
    <w:rsid w:val="006A6CC0"/>
    <w:rsid w:val="006A7335"/>
    <w:rsid w:val="006A7396"/>
    <w:rsid w:val="006A75D3"/>
    <w:rsid w:val="006A75F7"/>
    <w:rsid w:val="006A77AE"/>
    <w:rsid w:val="006A7A15"/>
    <w:rsid w:val="006A7A49"/>
    <w:rsid w:val="006A7E52"/>
    <w:rsid w:val="006A7FBC"/>
    <w:rsid w:val="006A7FFE"/>
    <w:rsid w:val="006B0EA9"/>
    <w:rsid w:val="006B0ECC"/>
    <w:rsid w:val="006B0FA9"/>
    <w:rsid w:val="006B1719"/>
    <w:rsid w:val="006B1C0A"/>
    <w:rsid w:val="006B1DB8"/>
    <w:rsid w:val="006B1E14"/>
    <w:rsid w:val="006B219B"/>
    <w:rsid w:val="006B2554"/>
    <w:rsid w:val="006B2984"/>
    <w:rsid w:val="006B29EB"/>
    <w:rsid w:val="006B29FF"/>
    <w:rsid w:val="006B2A6C"/>
    <w:rsid w:val="006B2A9D"/>
    <w:rsid w:val="006B2C4C"/>
    <w:rsid w:val="006B2CD0"/>
    <w:rsid w:val="006B2F26"/>
    <w:rsid w:val="006B32B7"/>
    <w:rsid w:val="006B3722"/>
    <w:rsid w:val="006B37B5"/>
    <w:rsid w:val="006B41F1"/>
    <w:rsid w:val="006B4464"/>
    <w:rsid w:val="006B4677"/>
    <w:rsid w:val="006B476B"/>
    <w:rsid w:val="006B49C0"/>
    <w:rsid w:val="006B4C8A"/>
    <w:rsid w:val="006B4D9E"/>
    <w:rsid w:val="006B54A2"/>
    <w:rsid w:val="006B5961"/>
    <w:rsid w:val="006B5B34"/>
    <w:rsid w:val="006B5FA4"/>
    <w:rsid w:val="006B607E"/>
    <w:rsid w:val="006B6215"/>
    <w:rsid w:val="006B637A"/>
    <w:rsid w:val="006B6C22"/>
    <w:rsid w:val="006B6F7A"/>
    <w:rsid w:val="006B740E"/>
    <w:rsid w:val="006B7BC9"/>
    <w:rsid w:val="006C0065"/>
    <w:rsid w:val="006C009F"/>
    <w:rsid w:val="006C04F8"/>
    <w:rsid w:val="006C07D0"/>
    <w:rsid w:val="006C0C8D"/>
    <w:rsid w:val="006C137F"/>
    <w:rsid w:val="006C187F"/>
    <w:rsid w:val="006C2118"/>
    <w:rsid w:val="006C2402"/>
    <w:rsid w:val="006C2B97"/>
    <w:rsid w:val="006C318F"/>
    <w:rsid w:val="006C333A"/>
    <w:rsid w:val="006C3607"/>
    <w:rsid w:val="006C37AB"/>
    <w:rsid w:val="006C3875"/>
    <w:rsid w:val="006C3F86"/>
    <w:rsid w:val="006C3F89"/>
    <w:rsid w:val="006C3FBB"/>
    <w:rsid w:val="006C3FE4"/>
    <w:rsid w:val="006C413D"/>
    <w:rsid w:val="006C4280"/>
    <w:rsid w:val="006C42C9"/>
    <w:rsid w:val="006C4E41"/>
    <w:rsid w:val="006C5070"/>
    <w:rsid w:val="006C50AF"/>
    <w:rsid w:val="006C50CF"/>
    <w:rsid w:val="006C527C"/>
    <w:rsid w:val="006C55E8"/>
    <w:rsid w:val="006C57DF"/>
    <w:rsid w:val="006C58D6"/>
    <w:rsid w:val="006C596F"/>
    <w:rsid w:val="006C5A66"/>
    <w:rsid w:val="006C5E80"/>
    <w:rsid w:val="006C60F2"/>
    <w:rsid w:val="006C62F3"/>
    <w:rsid w:val="006C688A"/>
    <w:rsid w:val="006C69CC"/>
    <w:rsid w:val="006C6E49"/>
    <w:rsid w:val="006C6F8B"/>
    <w:rsid w:val="006C79F6"/>
    <w:rsid w:val="006C7C62"/>
    <w:rsid w:val="006C7E47"/>
    <w:rsid w:val="006C7F53"/>
    <w:rsid w:val="006D0027"/>
    <w:rsid w:val="006D074E"/>
    <w:rsid w:val="006D0D2F"/>
    <w:rsid w:val="006D1666"/>
    <w:rsid w:val="006D2220"/>
    <w:rsid w:val="006D250C"/>
    <w:rsid w:val="006D27FD"/>
    <w:rsid w:val="006D2DB5"/>
    <w:rsid w:val="006D2EC3"/>
    <w:rsid w:val="006D30EF"/>
    <w:rsid w:val="006D31E7"/>
    <w:rsid w:val="006D35A4"/>
    <w:rsid w:val="006D39A8"/>
    <w:rsid w:val="006D3A31"/>
    <w:rsid w:val="006D3E9B"/>
    <w:rsid w:val="006D4070"/>
    <w:rsid w:val="006D4307"/>
    <w:rsid w:val="006D4366"/>
    <w:rsid w:val="006D4A8F"/>
    <w:rsid w:val="006D4C2F"/>
    <w:rsid w:val="006D4FF3"/>
    <w:rsid w:val="006D5595"/>
    <w:rsid w:val="006D5963"/>
    <w:rsid w:val="006D5DDE"/>
    <w:rsid w:val="006D5FC8"/>
    <w:rsid w:val="006D6006"/>
    <w:rsid w:val="006D61A8"/>
    <w:rsid w:val="006D627A"/>
    <w:rsid w:val="006D6A90"/>
    <w:rsid w:val="006D6CC2"/>
    <w:rsid w:val="006D6D14"/>
    <w:rsid w:val="006D6DA5"/>
    <w:rsid w:val="006D752C"/>
    <w:rsid w:val="006D76A7"/>
    <w:rsid w:val="006D78D4"/>
    <w:rsid w:val="006D7953"/>
    <w:rsid w:val="006D7C04"/>
    <w:rsid w:val="006D7EBC"/>
    <w:rsid w:val="006E0014"/>
    <w:rsid w:val="006E0225"/>
    <w:rsid w:val="006E0722"/>
    <w:rsid w:val="006E0B17"/>
    <w:rsid w:val="006E0D2C"/>
    <w:rsid w:val="006E0D71"/>
    <w:rsid w:val="006E0D99"/>
    <w:rsid w:val="006E0F50"/>
    <w:rsid w:val="006E15A7"/>
    <w:rsid w:val="006E19C4"/>
    <w:rsid w:val="006E1BC3"/>
    <w:rsid w:val="006E1C00"/>
    <w:rsid w:val="006E2227"/>
    <w:rsid w:val="006E23B4"/>
    <w:rsid w:val="006E2868"/>
    <w:rsid w:val="006E2B94"/>
    <w:rsid w:val="006E2F24"/>
    <w:rsid w:val="006E2FB7"/>
    <w:rsid w:val="006E3194"/>
    <w:rsid w:val="006E328D"/>
    <w:rsid w:val="006E3675"/>
    <w:rsid w:val="006E3D89"/>
    <w:rsid w:val="006E3F71"/>
    <w:rsid w:val="006E4004"/>
    <w:rsid w:val="006E40F5"/>
    <w:rsid w:val="006E43C9"/>
    <w:rsid w:val="006E46F7"/>
    <w:rsid w:val="006E49A2"/>
    <w:rsid w:val="006E4BBF"/>
    <w:rsid w:val="006E4D10"/>
    <w:rsid w:val="006E4EF3"/>
    <w:rsid w:val="006E5152"/>
    <w:rsid w:val="006E561F"/>
    <w:rsid w:val="006E5B10"/>
    <w:rsid w:val="006E5E7E"/>
    <w:rsid w:val="006E5EC7"/>
    <w:rsid w:val="006E6034"/>
    <w:rsid w:val="006E6056"/>
    <w:rsid w:val="006E6292"/>
    <w:rsid w:val="006E654B"/>
    <w:rsid w:val="006E69FE"/>
    <w:rsid w:val="006E6ADE"/>
    <w:rsid w:val="006E7082"/>
    <w:rsid w:val="006E755F"/>
    <w:rsid w:val="006E7792"/>
    <w:rsid w:val="006E7B1D"/>
    <w:rsid w:val="006E7DD3"/>
    <w:rsid w:val="006E7F1C"/>
    <w:rsid w:val="006E8C41"/>
    <w:rsid w:val="006F06D1"/>
    <w:rsid w:val="006F088D"/>
    <w:rsid w:val="006F0B4D"/>
    <w:rsid w:val="006F0E5D"/>
    <w:rsid w:val="006F0F20"/>
    <w:rsid w:val="006F1084"/>
    <w:rsid w:val="006F147F"/>
    <w:rsid w:val="006F19B9"/>
    <w:rsid w:val="006F19ED"/>
    <w:rsid w:val="006F1B1F"/>
    <w:rsid w:val="006F1CC6"/>
    <w:rsid w:val="006F1ED3"/>
    <w:rsid w:val="006F1FAF"/>
    <w:rsid w:val="006F227C"/>
    <w:rsid w:val="006F2A84"/>
    <w:rsid w:val="006F2DF1"/>
    <w:rsid w:val="006F2E90"/>
    <w:rsid w:val="006F30B9"/>
    <w:rsid w:val="006F3326"/>
    <w:rsid w:val="006F3D2B"/>
    <w:rsid w:val="006F47EF"/>
    <w:rsid w:val="006F4881"/>
    <w:rsid w:val="006F4B5D"/>
    <w:rsid w:val="006F4E75"/>
    <w:rsid w:val="006F5237"/>
    <w:rsid w:val="006F53A4"/>
    <w:rsid w:val="006F559B"/>
    <w:rsid w:val="006F571D"/>
    <w:rsid w:val="006F5AFA"/>
    <w:rsid w:val="006F608C"/>
    <w:rsid w:val="006F6598"/>
    <w:rsid w:val="006F684D"/>
    <w:rsid w:val="006F6966"/>
    <w:rsid w:val="006F6A3C"/>
    <w:rsid w:val="006F6B79"/>
    <w:rsid w:val="006F6C40"/>
    <w:rsid w:val="006F6C9F"/>
    <w:rsid w:val="006F7D80"/>
    <w:rsid w:val="007001B6"/>
    <w:rsid w:val="007008CB"/>
    <w:rsid w:val="00700BB1"/>
    <w:rsid w:val="00700C11"/>
    <w:rsid w:val="00700F04"/>
    <w:rsid w:val="007013E9"/>
    <w:rsid w:val="00701753"/>
    <w:rsid w:val="00701925"/>
    <w:rsid w:val="00701A78"/>
    <w:rsid w:val="00701EAC"/>
    <w:rsid w:val="00702029"/>
    <w:rsid w:val="007020C0"/>
    <w:rsid w:val="007021B7"/>
    <w:rsid w:val="00702235"/>
    <w:rsid w:val="00702666"/>
    <w:rsid w:val="00702986"/>
    <w:rsid w:val="00702D68"/>
    <w:rsid w:val="0070309E"/>
    <w:rsid w:val="00703189"/>
    <w:rsid w:val="00703399"/>
    <w:rsid w:val="00703406"/>
    <w:rsid w:val="00703473"/>
    <w:rsid w:val="0070361F"/>
    <w:rsid w:val="00703B78"/>
    <w:rsid w:val="00703BAD"/>
    <w:rsid w:val="00704233"/>
    <w:rsid w:val="007044D2"/>
    <w:rsid w:val="0070452F"/>
    <w:rsid w:val="00704594"/>
    <w:rsid w:val="0070498C"/>
    <w:rsid w:val="00704D6C"/>
    <w:rsid w:val="00704E22"/>
    <w:rsid w:val="0070506C"/>
    <w:rsid w:val="0070555C"/>
    <w:rsid w:val="00705770"/>
    <w:rsid w:val="00705C0A"/>
    <w:rsid w:val="00705F66"/>
    <w:rsid w:val="0070610B"/>
    <w:rsid w:val="00706718"/>
    <w:rsid w:val="00706A4B"/>
    <w:rsid w:val="00706CEF"/>
    <w:rsid w:val="00706D06"/>
    <w:rsid w:val="00706D2C"/>
    <w:rsid w:val="00706D9D"/>
    <w:rsid w:val="007070B2"/>
    <w:rsid w:val="00707254"/>
    <w:rsid w:val="007072D2"/>
    <w:rsid w:val="007073C3"/>
    <w:rsid w:val="00707433"/>
    <w:rsid w:val="007077D5"/>
    <w:rsid w:val="00707ADA"/>
    <w:rsid w:val="00707D0C"/>
    <w:rsid w:val="00707EE5"/>
    <w:rsid w:val="00707EEC"/>
    <w:rsid w:val="00710684"/>
    <w:rsid w:val="007108BF"/>
    <w:rsid w:val="00710A4C"/>
    <w:rsid w:val="0071130F"/>
    <w:rsid w:val="007114CF"/>
    <w:rsid w:val="00711941"/>
    <w:rsid w:val="00711A38"/>
    <w:rsid w:val="00711DB4"/>
    <w:rsid w:val="00711DF1"/>
    <w:rsid w:val="00712707"/>
    <w:rsid w:val="0071284E"/>
    <w:rsid w:val="00712881"/>
    <w:rsid w:val="00712D6C"/>
    <w:rsid w:val="00712EAB"/>
    <w:rsid w:val="0071305D"/>
    <w:rsid w:val="0071322B"/>
    <w:rsid w:val="007132E1"/>
    <w:rsid w:val="0071340B"/>
    <w:rsid w:val="007134D3"/>
    <w:rsid w:val="007135D7"/>
    <w:rsid w:val="00713816"/>
    <w:rsid w:val="00713E97"/>
    <w:rsid w:val="00714058"/>
    <w:rsid w:val="00714426"/>
    <w:rsid w:val="0071484D"/>
    <w:rsid w:val="007149EC"/>
    <w:rsid w:val="00714F98"/>
    <w:rsid w:val="0071579E"/>
    <w:rsid w:val="007157FF"/>
    <w:rsid w:val="00715976"/>
    <w:rsid w:val="00715A58"/>
    <w:rsid w:val="00715FAB"/>
    <w:rsid w:val="007163E2"/>
    <w:rsid w:val="007164B6"/>
    <w:rsid w:val="0071660D"/>
    <w:rsid w:val="007167B8"/>
    <w:rsid w:val="00716B22"/>
    <w:rsid w:val="00716DFA"/>
    <w:rsid w:val="00716F47"/>
    <w:rsid w:val="0071760B"/>
    <w:rsid w:val="00717900"/>
    <w:rsid w:val="00717B13"/>
    <w:rsid w:val="00717D42"/>
    <w:rsid w:val="00717E2E"/>
    <w:rsid w:val="0072066A"/>
    <w:rsid w:val="007206E6"/>
    <w:rsid w:val="00720714"/>
    <w:rsid w:val="00720797"/>
    <w:rsid w:val="0072107A"/>
    <w:rsid w:val="0072116B"/>
    <w:rsid w:val="007211EF"/>
    <w:rsid w:val="00721275"/>
    <w:rsid w:val="00721AB1"/>
    <w:rsid w:val="00721F0A"/>
    <w:rsid w:val="0072216D"/>
    <w:rsid w:val="007221C0"/>
    <w:rsid w:val="007223FF"/>
    <w:rsid w:val="0072264F"/>
    <w:rsid w:val="007227A6"/>
    <w:rsid w:val="0072282C"/>
    <w:rsid w:val="00722841"/>
    <w:rsid w:val="007229BA"/>
    <w:rsid w:val="00722FF6"/>
    <w:rsid w:val="0072339F"/>
    <w:rsid w:val="00723A4E"/>
    <w:rsid w:val="007240F0"/>
    <w:rsid w:val="00724263"/>
    <w:rsid w:val="007246A1"/>
    <w:rsid w:val="00724725"/>
    <w:rsid w:val="00724D73"/>
    <w:rsid w:val="00724DD6"/>
    <w:rsid w:val="00724DEB"/>
    <w:rsid w:val="00724FE4"/>
    <w:rsid w:val="00725170"/>
    <w:rsid w:val="007251BE"/>
    <w:rsid w:val="007251EE"/>
    <w:rsid w:val="007253DB"/>
    <w:rsid w:val="007255DC"/>
    <w:rsid w:val="00725D55"/>
    <w:rsid w:val="00726068"/>
    <w:rsid w:val="00726292"/>
    <w:rsid w:val="00726313"/>
    <w:rsid w:val="00726543"/>
    <w:rsid w:val="0072663E"/>
    <w:rsid w:val="00726722"/>
    <w:rsid w:val="00726738"/>
    <w:rsid w:val="00727006"/>
    <w:rsid w:val="0072724A"/>
    <w:rsid w:val="00727A35"/>
    <w:rsid w:val="00727AA0"/>
    <w:rsid w:val="00727D20"/>
    <w:rsid w:val="007307D6"/>
    <w:rsid w:val="00730AA8"/>
    <w:rsid w:val="00730BA9"/>
    <w:rsid w:val="00730BC1"/>
    <w:rsid w:val="00730C3C"/>
    <w:rsid w:val="00730CA9"/>
    <w:rsid w:val="00730E08"/>
    <w:rsid w:val="00730F91"/>
    <w:rsid w:val="00731137"/>
    <w:rsid w:val="00731329"/>
    <w:rsid w:val="0073147A"/>
    <w:rsid w:val="00731907"/>
    <w:rsid w:val="00731A5E"/>
    <w:rsid w:val="0073201E"/>
    <w:rsid w:val="0073203B"/>
    <w:rsid w:val="0073240A"/>
    <w:rsid w:val="00732675"/>
    <w:rsid w:val="007328B8"/>
    <w:rsid w:val="00732AA5"/>
    <w:rsid w:val="00732DF5"/>
    <w:rsid w:val="00732E70"/>
    <w:rsid w:val="00732F93"/>
    <w:rsid w:val="00733109"/>
    <w:rsid w:val="00733333"/>
    <w:rsid w:val="00733967"/>
    <w:rsid w:val="0073399E"/>
    <w:rsid w:val="007339C5"/>
    <w:rsid w:val="00733DDB"/>
    <w:rsid w:val="0073420A"/>
    <w:rsid w:val="00734ECB"/>
    <w:rsid w:val="00734F02"/>
    <w:rsid w:val="00734FA2"/>
    <w:rsid w:val="00734FDB"/>
    <w:rsid w:val="007351F8"/>
    <w:rsid w:val="007358F0"/>
    <w:rsid w:val="00735BC3"/>
    <w:rsid w:val="00736054"/>
    <w:rsid w:val="007362A5"/>
    <w:rsid w:val="007365CE"/>
    <w:rsid w:val="00736B3A"/>
    <w:rsid w:val="00737F44"/>
    <w:rsid w:val="0074025B"/>
    <w:rsid w:val="00740C06"/>
    <w:rsid w:val="00740FD0"/>
    <w:rsid w:val="007410EF"/>
    <w:rsid w:val="007414D8"/>
    <w:rsid w:val="007415E8"/>
    <w:rsid w:val="00741F93"/>
    <w:rsid w:val="00741F94"/>
    <w:rsid w:val="0074206B"/>
    <w:rsid w:val="00742460"/>
    <w:rsid w:val="0074255A"/>
    <w:rsid w:val="00742710"/>
    <w:rsid w:val="00743135"/>
    <w:rsid w:val="007437DB"/>
    <w:rsid w:val="00743D60"/>
    <w:rsid w:val="00743EB5"/>
    <w:rsid w:val="00743F12"/>
    <w:rsid w:val="00744454"/>
    <w:rsid w:val="00744774"/>
    <w:rsid w:val="00744930"/>
    <w:rsid w:val="007449B1"/>
    <w:rsid w:val="00744ACE"/>
    <w:rsid w:val="00744ED7"/>
    <w:rsid w:val="00744F84"/>
    <w:rsid w:val="00744FF5"/>
    <w:rsid w:val="007450EB"/>
    <w:rsid w:val="007451A6"/>
    <w:rsid w:val="0074531A"/>
    <w:rsid w:val="00745441"/>
    <w:rsid w:val="0074550E"/>
    <w:rsid w:val="007457CD"/>
    <w:rsid w:val="00745DFB"/>
    <w:rsid w:val="00745E1E"/>
    <w:rsid w:val="0074608D"/>
    <w:rsid w:val="007462D4"/>
    <w:rsid w:val="00746553"/>
    <w:rsid w:val="00746695"/>
    <w:rsid w:val="00746B29"/>
    <w:rsid w:val="00746EED"/>
    <w:rsid w:val="00747165"/>
    <w:rsid w:val="007473F1"/>
    <w:rsid w:val="00747604"/>
    <w:rsid w:val="007478AD"/>
    <w:rsid w:val="00747BEB"/>
    <w:rsid w:val="00747D70"/>
    <w:rsid w:val="007504FE"/>
    <w:rsid w:val="00751941"/>
    <w:rsid w:val="007519AB"/>
    <w:rsid w:val="00751A22"/>
    <w:rsid w:val="00751CEA"/>
    <w:rsid w:val="00751FB4"/>
    <w:rsid w:val="0075200C"/>
    <w:rsid w:val="007522A9"/>
    <w:rsid w:val="007522C6"/>
    <w:rsid w:val="007522DC"/>
    <w:rsid w:val="007525F3"/>
    <w:rsid w:val="00752725"/>
    <w:rsid w:val="007527C1"/>
    <w:rsid w:val="007527CB"/>
    <w:rsid w:val="00752A2C"/>
    <w:rsid w:val="00752A32"/>
    <w:rsid w:val="00752BE1"/>
    <w:rsid w:val="00752CE8"/>
    <w:rsid w:val="00752D22"/>
    <w:rsid w:val="00752F71"/>
    <w:rsid w:val="00753461"/>
    <w:rsid w:val="007534C2"/>
    <w:rsid w:val="00753640"/>
    <w:rsid w:val="00753BBE"/>
    <w:rsid w:val="00754670"/>
    <w:rsid w:val="007547D6"/>
    <w:rsid w:val="00755018"/>
    <w:rsid w:val="007559A6"/>
    <w:rsid w:val="00755AA9"/>
    <w:rsid w:val="00756210"/>
    <w:rsid w:val="0075648D"/>
    <w:rsid w:val="007566F8"/>
    <w:rsid w:val="00756944"/>
    <w:rsid w:val="00756B78"/>
    <w:rsid w:val="00756C4C"/>
    <w:rsid w:val="00756EDF"/>
    <w:rsid w:val="0075748C"/>
    <w:rsid w:val="00757944"/>
    <w:rsid w:val="00757AF7"/>
    <w:rsid w:val="00757D83"/>
    <w:rsid w:val="00757F95"/>
    <w:rsid w:val="0076015E"/>
    <w:rsid w:val="00760802"/>
    <w:rsid w:val="007608DF"/>
    <w:rsid w:val="00761392"/>
    <w:rsid w:val="0076165E"/>
    <w:rsid w:val="007617A4"/>
    <w:rsid w:val="00761A56"/>
    <w:rsid w:val="00761B8B"/>
    <w:rsid w:val="00761DAE"/>
    <w:rsid w:val="00761E7B"/>
    <w:rsid w:val="007620FD"/>
    <w:rsid w:val="007622B8"/>
    <w:rsid w:val="00762887"/>
    <w:rsid w:val="00762A95"/>
    <w:rsid w:val="00762A9F"/>
    <w:rsid w:val="00762CAA"/>
    <w:rsid w:val="00762F50"/>
    <w:rsid w:val="007631A9"/>
    <w:rsid w:val="00763591"/>
    <w:rsid w:val="00763806"/>
    <w:rsid w:val="00763923"/>
    <w:rsid w:val="00763C99"/>
    <w:rsid w:val="00763DE5"/>
    <w:rsid w:val="00764205"/>
    <w:rsid w:val="0076421D"/>
    <w:rsid w:val="00764284"/>
    <w:rsid w:val="0076432E"/>
    <w:rsid w:val="007643CD"/>
    <w:rsid w:val="0076480F"/>
    <w:rsid w:val="007648B0"/>
    <w:rsid w:val="007649DC"/>
    <w:rsid w:val="00764D93"/>
    <w:rsid w:val="00765304"/>
    <w:rsid w:val="007655D0"/>
    <w:rsid w:val="00765A9F"/>
    <w:rsid w:val="00765AEE"/>
    <w:rsid w:val="00765B0F"/>
    <w:rsid w:val="00765FA0"/>
    <w:rsid w:val="007660D2"/>
    <w:rsid w:val="007662DD"/>
    <w:rsid w:val="007663BC"/>
    <w:rsid w:val="00766B13"/>
    <w:rsid w:val="00767063"/>
    <w:rsid w:val="00767149"/>
    <w:rsid w:val="0076714F"/>
    <w:rsid w:val="00770384"/>
    <w:rsid w:val="007705D3"/>
    <w:rsid w:val="00770BC9"/>
    <w:rsid w:val="00770BCC"/>
    <w:rsid w:val="00770D61"/>
    <w:rsid w:val="00770DF6"/>
    <w:rsid w:val="00771198"/>
    <w:rsid w:val="00771229"/>
    <w:rsid w:val="007723B2"/>
    <w:rsid w:val="00772724"/>
    <w:rsid w:val="00772800"/>
    <w:rsid w:val="00772E7A"/>
    <w:rsid w:val="00772FCB"/>
    <w:rsid w:val="007735F5"/>
    <w:rsid w:val="00773678"/>
    <w:rsid w:val="0077383E"/>
    <w:rsid w:val="00773AAB"/>
    <w:rsid w:val="0077467D"/>
    <w:rsid w:val="00774952"/>
    <w:rsid w:val="00775046"/>
    <w:rsid w:val="00775257"/>
    <w:rsid w:val="00775443"/>
    <w:rsid w:val="0077546A"/>
    <w:rsid w:val="00775ED6"/>
    <w:rsid w:val="007761E7"/>
    <w:rsid w:val="00776233"/>
    <w:rsid w:val="007763AA"/>
    <w:rsid w:val="00776965"/>
    <w:rsid w:val="00776D6E"/>
    <w:rsid w:val="0077742B"/>
    <w:rsid w:val="007802C2"/>
    <w:rsid w:val="00780991"/>
    <w:rsid w:val="007811B2"/>
    <w:rsid w:val="0078138E"/>
    <w:rsid w:val="007814E3"/>
    <w:rsid w:val="00781A71"/>
    <w:rsid w:val="00781B96"/>
    <w:rsid w:val="0078201D"/>
    <w:rsid w:val="00782034"/>
    <w:rsid w:val="007820C9"/>
    <w:rsid w:val="0078270E"/>
    <w:rsid w:val="00782985"/>
    <w:rsid w:val="007831F5"/>
    <w:rsid w:val="007833DF"/>
    <w:rsid w:val="00783751"/>
    <w:rsid w:val="00783C3E"/>
    <w:rsid w:val="00783D69"/>
    <w:rsid w:val="00783DF8"/>
    <w:rsid w:val="00783F94"/>
    <w:rsid w:val="00783FD6"/>
    <w:rsid w:val="00784050"/>
    <w:rsid w:val="0078412E"/>
    <w:rsid w:val="00784394"/>
    <w:rsid w:val="0078466E"/>
    <w:rsid w:val="007846CE"/>
    <w:rsid w:val="0078475E"/>
    <w:rsid w:val="00784912"/>
    <w:rsid w:val="00785043"/>
    <w:rsid w:val="007850D9"/>
    <w:rsid w:val="00785290"/>
    <w:rsid w:val="00785745"/>
    <w:rsid w:val="007857E4"/>
    <w:rsid w:val="00785E96"/>
    <w:rsid w:val="00785EA5"/>
    <w:rsid w:val="00786037"/>
    <w:rsid w:val="007860EB"/>
    <w:rsid w:val="007865B9"/>
    <w:rsid w:val="0078665A"/>
    <w:rsid w:val="00786A78"/>
    <w:rsid w:val="00786C1B"/>
    <w:rsid w:val="00786E00"/>
    <w:rsid w:val="00787477"/>
    <w:rsid w:val="00787A07"/>
    <w:rsid w:val="007906F9"/>
    <w:rsid w:val="00790984"/>
    <w:rsid w:val="007909A7"/>
    <w:rsid w:val="00790DAD"/>
    <w:rsid w:val="0079158D"/>
    <w:rsid w:val="007916A7"/>
    <w:rsid w:val="007916C4"/>
    <w:rsid w:val="0079186E"/>
    <w:rsid w:val="00791913"/>
    <w:rsid w:val="007919B5"/>
    <w:rsid w:val="007920F1"/>
    <w:rsid w:val="007924FE"/>
    <w:rsid w:val="00792714"/>
    <w:rsid w:val="00792B1C"/>
    <w:rsid w:val="00792BEE"/>
    <w:rsid w:val="00792E67"/>
    <w:rsid w:val="00792F92"/>
    <w:rsid w:val="00793056"/>
    <w:rsid w:val="00793AC2"/>
    <w:rsid w:val="00794168"/>
    <w:rsid w:val="00794621"/>
    <w:rsid w:val="007949BB"/>
    <w:rsid w:val="00795118"/>
    <w:rsid w:val="007952A0"/>
    <w:rsid w:val="007954DE"/>
    <w:rsid w:val="00795506"/>
    <w:rsid w:val="00795CB4"/>
    <w:rsid w:val="00795DB6"/>
    <w:rsid w:val="00796634"/>
    <w:rsid w:val="0079663D"/>
    <w:rsid w:val="00796691"/>
    <w:rsid w:val="00796996"/>
    <w:rsid w:val="00796B7C"/>
    <w:rsid w:val="00797386"/>
    <w:rsid w:val="0079763E"/>
    <w:rsid w:val="00797C86"/>
    <w:rsid w:val="00797D16"/>
    <w:rsid w:val="007A01F2"/>
    <w:rsid w:val="007A0623"/>
    <w:rsid w:val="007A09E6"/>
    <w:rsid w:val="007A0B2D"/>
    <w:rsid w:val="007A0D82"/>
    <w:rsid w:val="007A169C"/>
    <w:rsid w:val="007A1AFD"/>
    <w:rsid w:val="007A2332"/>
    <w:rsid w:val="007A243A"/>
    <w:rsid w:val="007A2612"/>
    <w:rsid w:val="007A277B"/>
    <w:rsid w:val="007A282C"/>
    <w:rsid w:val="007A29D9"/>
    <w:rsid w:val="007A2B43"/>
    <w:rsid w:val="007A2BEC"/>
    <w:rsid w:val="007A30D1"/>
    <w:rsid w:val="007A370D"/>
    <w:rsid w:val="007A386E"/>
    <w:rsid w:val="007A3AC7"/>
    <w:rsid w:val="007A4394"/>
    <w:rsid w:val="007A4634"/>
    <w:rsid w:val="007A472B"/>
    <w:rsid w:val="007A47B2"/>
    <w:rsid w:val="007A4BEB"/>
    <w:rsid w:val="007A4C4D"/>
    <w:rsid w:val="007A4E8E"/>
    <w:rsid w:val="007A5107"/>
    <w:rsid w:val="007A5792"/>
    <w:rsid w:val="007A5E3A"/>
    <w:rsid w:val="007A6055"/>
    <w:rsid w:val="007A608C"/>
    <w:rsid w:val="007A60A5"/>
    <w:rsid w:val="007A652B"/>
    <w:rsid w:val="007A6578"/>
    <w:rsid w:val="007A67BE"/>
    <w:rsid w:val="007A6AD6"/>
    <w:rsid w:val="007A6DBB"/>
    <w:rsid w:val="007A6E99"/>
    <w:rsid w:val="007A6F2D"/>
    <w:rsid w:val="007A7135"/>
    <w:rsid w:val="007A7447"/>
    <w:rsid w:val="007A7619"/>
    <w:rsid w:val="007A7A00"/>
    <w:rsid w:val="007B04B5"/>
    <w:rsid w:val="007B0538"/>
    <w:rsid w:val="007B20CA"/>
    <w:rsid w:val="007B2631"/>
    <w:rsid w:val="007B2E03"/>
    <w:rsid w:val="007B3B88"/>
    <w:rsid w:val="007B3D2A"/>
    <w:rsid w:val="007B3D58"/>
    <w:rsid w:val="007B45B1"/>
    <w:rsid w:val="007B4610"/>
    <w:rsid w:val="007B469F"/>
    <w:rsid w:val="007B47DD"/>
    <w:rsid w:val="007B4BFE"/>
    <w:rsid w:val="007B5695"/>
    <w:rsid w:val="007B5902"/>
    <w:rsid w:val="007B5B0B"/>
    <w:rsid w:val="007B5C6D"/>
    <w:rsid w:val="007B5C6F"/>
    <w:rsid w:val="007B638E"/>
    <w:rsid w:val="007B65D2"/>
    <w:rsid w:val="007B6F53"/>
    <w:rsid w:val="007B7035"/>
    <w:rsid w:val="007B7334"/>
    <w:rsid w:val="007B73BD"/>
    <w:rsid w:val="007B742B"/>
    <w:rsid w:val="007B746B"/>
    <w:rsid w:val="007B760F"/>
    <w:rsid w:val="007B778D"/>
    <w:rsid w:val="007B77EF"/>
    <w:rsid w:val="007B7AA6"/>
    <w:rsid w:val="007B7C75"/>
    <w:rsid w:val="007B7EC5"/>
    <w:rsid w:val="007C006F"/>
    <w:rsid w:val="007C07BF"/>
    <w:rsid w:val="007C0842"/>
    <w:rsid w:val="007C0924"/>
    <w:rsid w:val="007C0AE2"/>
    <w:rsid w:val="007C0B2D"/>
    <w:rsid w:val="007C140E"/>
    <w:rsid w:val="007C15C7"/>
    <w:rsid w:val="007C18C3"/>
    <w:rsid w:val="007C19EA"/>
    <w:rsid w:val="007C1A69"/>
    <w:rsid w:val="007C1AFA"/>
    <w:rsid w:val="007C1F56"/>
    <w:rsid w:val="007C2499"/>
    <w:rsid w:val="007C2A24"/>
    <w:rsid w:val="007C2B2C"/>
    <w:rsid w:val="007C2C3C"/>
    <w:rsid w:val="007C2F27"/>
    <w:rsid w:val="007C314F"/>
    <w:rsid w:val="007C3941"/>
    <w:rsid w:val="007C3958"/>
    <w:rsid w:val="007C3A01"/>
    <w:rsid w:val="007C3D97"/>
    <w:rsid w:val="007C3DFE"/>
    <w:rsid w:val="007C3EF3"/>
    <w:rsid w:val="007C4112"/>
    <w:rsid w:val="007C49E7"/>
    <w:rsid w:val="007C4BB9"/>
    <w:rsid w:val="007C4D65"/>
    <w:rsid w:val="007C52D7"/>
    <w:rsid w:val="007C533E"/>
    <w:rsid w:val="007C5E81"/>
    <w:rsid w:val="007C6168"/>
    <w:rsid w:val="007C61ED"/>
    <w:rsid w:val="007C68B4"/>
    <w:rsid w:val="007C6D69"/>
    <w:rsid w:val="007C717E"/>
    <w:rsid w:val="007C7330"/>
    <w:rsid w:val="007C74EB"/>
    <w:rsid w:val="007C7BD6"/>
    <w:rsid w:val="007C7D80"/>
    <w:rsid w:val="007D0467"/>
    <w:rsid w:val="007D06A6"/>
    <w:rsid w:val="007D0706"/>
    <w:rsid w:val="007D0903"/>
    <w:rsid w:val="007D0C04"/>
    <w:rsid w:val="007D1272"/>
    <w:rsid w:val="007D1294"/>
    <w:rsid w:val="007D1BD2"/>
    <w:rsid w:val="007D21A5"/>
    <w:rsid w:val="007D244D"/>
    <w:rsid w:val="007D248A"/>
    <w:rsid w:val="007D2933"/>
    <w:rsid w:val="007D2967"/>
    <w:rsid w:val="007D2A49"/>
    <w:rsid w:val="007D2BB1"/>
    <w:rsid w:val="007D2CBD"/>
    <w:rsid w:val="007D2D31"/>
    <w:rsid w:val="007D2D85"/>
    <w:rsid w:val="007D3136"/>
    <w:rsid w:val="007D319E"/>
    <w:rsid w:val="007D32DB"/>
    <w:rsid w:val="007D348B"/>
    <w:rsid w:val="007D34F5"/>
    <w:rsid w:val="007D3738"/>
    <w:rsid w:val="007D3AF0"/>
    <w:rsid w:val="007D3DA3"/>
    <w:rsid w:val="007D40C6"/>
    <w:rsid w:val="007D44C8"/>
    <w:rsid w:val="007D4AAF"/>
    <w:rsid w:val="007D4E11"/>
    <w:rsid w:val="007D509E"/>
    <w:rsid w:val="007D537B"/>
    <w:rsid w:val="007D55BB"/>
    <w:rsid w:val="007D5670"/>
    <w:rsid w:val="007D5A0A"/>
    <w:rsid w:val="007D5BA5"/>
    <w:rsid w:val="007D5D49"/>
    <w:rsid w:val="007D6714"/>
    <w:rsid w:val="007D6FE3"/>
    <w:rsid w:val="007D72A9"/>
    <w:rsid w:val="007D72F0"/>
    <w:rsid w:val="007D7436"/>
    <w:rsid w:val="007D7776"/>
    <w:rsid w:val="007D7AB7"/>
    <w:rsid w:val="007DDDCA"/>
    <w:rsid w:val="007E021E"/>
    <w:rsid w:val="007E0B38"/>
    <w:rsid w:val="007E0B51"/>
    <w:rsid w:val="007E12F9"/>
    <w:rsid w:val="007E1514"/>
    <w:rsid w:val="007E1765"/>
    <w:rsid w:val="007E1D42"/>
    <w:rsid w:val="007E1DB0"/>
    <w:rsid w:val="007E201A"/>
    <w:rsid w:val="007E201E"/>
    <w:rsid w:val="007E2B27"/>
    <w:rsid w:val="007E2B97"/>
    <w:rsid w:val="007E2EBF"/>
    <w:rsid w:val="007E2FD4"/>
    <w:rsid w:val="007E327C"/>
    <w:rsid w:val="007E3327"/>
    <w:rsid w:val="007E3898"/>
    <w:rsid w:val="007E39BD"/>
    <w:rsid w:val="007E3D46"/>
    <w:rsid w:val="007E3DC9"/>
    <w:rsid w:val="007E4337"/>
    <w:rsid w:val="007E4894"/>
    <w:rsid w:val="007E4D51"/>
    <w:rsid w:val="007E4DBD"/>
    <w:rsid w:val="007E4E7E"/>
    <w:rsid w:val="007E4ED9"/>
    <w:rsid w:val="007E526D"/>
    <w:rsid w:val="007E544A"/>
    <w:rsid w:val="007E5714"/>
    <w:rsid w:val="007E5B09"/>
    <w:rsid w:val="007E5B9B"/>
    <w:rsid w:val="007E5CC4"/>
    <w:rsid w:val="007E5F20"/>
    <w:rsid w:val="007E69FA"/>
    <w:rsid w:val="007E6F5D"/>
    <w:rsid w:val="007E745C"/>
    <w:rsid w:val="007E7526"/>
    <w:rsid w:val="007E7742"/>
    <w:rsid w:val="007E787C"/>
    <w:rsid w:val="007E7A89"/>
    <w:rsid w:val="007F00C3"/>
    <w:rsid w:val="007F03FF"/>
    <w:rsid w:val="007F0512"/>
    <w:rsid w:val="007F0779"/>
    <w:rsid w:val="007F07AC"/>
    <w:rsid w:val="007F08C4"/>
    <w:rsid w:val="007F0C77"/>
    <w:rsid w:val="007F11CC"/>
    <w:rsid w:val="007F13C8"/>
    <w:rsid w:val="007F187B"/>
    <w:rsid w:val="007F21C0"/>
    <w:rsid w:val="007F23E8"/>
    <w:rsid w:val="007F2420"/>
    <w:rsid w:val="007F2A4A"/>
    <w:rsid w:val="007F2B97"/>
    <w:rsid w:val="007F2CEC"/>
    <w:rsid w:val="007F301E"/>
    <w:rsid w:val="007F32DB"/>
    <w:rsid w:val="007F32DC"/>
    <w:rsid w:val="007F32E6"/>
    <w:rsid w:val="007F3B56"/>
    <w:rsid w:val="007F4069"/>
    <w:rsid w:val="007F4468"/>
    <w:rsid w:val="007F458B"/>
    <w:rsid w:val="007F4F0D"/>
    <w:rsid w:val="007F4FF5"/>
    <w:rsid w:val="007F52A8"/>
    <w:rsid w:val="007F556D"/>
    <w:rsid w:val="007F6066"/>
    <w:rsid w:val="007F66C7"/>
    <w:rsid w:val="007F684F"/>
    <w:rsid w:val="007F6E03"/>
    <w:rsid w:val="007F731D"/>
    <w:rsid w:val="007F7452"/>
    <w:rsid w:val="007F7A27"/>
    <w:rsid w:val="007F7BBF"/>
    <w:rsid w:val="007F7CC2"/>
    <w:rsid w:val="007F7CD7"/>
    <w:rsid w:val="007F7E90"/>
    <w:rsid w:val="007F7F90"/>
    <w:rsid w:val="00800013"/>
    <w:rsid w:val="0080023C"/>
    <w:rsid w:val="008005CA"/>
    <w:rsid w:val="00800780"/>
    <w:rsid w:val="0080130E"/>
    <w:rsid w:val="00801354"/>
    <w:rsid w:val="00801B4B"/>
    <w:rsid w:val="00801DA1"/>
    <w:rsid w:val="0080217A"/>
    <w:rsid w:val="00802197"/>
    <w:rsid w:val="008021C2"/>
    <w:rsid w:val="008021EA"/>
    <w:rsid w:val="00802457"/>
    <w:rsid w:val="00802960"/>
    <w:rsid w:val="00802E48"/>
    <w:rsid w:val="00802E76"/>
    <w:rsid w:val="00802F2E"/>
    <w:rsid w:val="00803446"/>
    <w:rsid w:val="008036BB"/>
    <w:rsid w:val="00803E67"/>
    <w:rsid w:val="0080444A"/>
    <w:rsid w:val="008044F3"/>
    <w:rsid w:val="008046AA"/>
    <w:rsid w:val="0080495A"/>
    <w:rsid w:val="00804D69"/>
    <w:rsid w:val="0080524B"/>
    <w:rsid w:val="00805650"/>
    <w:rsid w:val="00805980"/>
    <w:rsid w:val="00805C7E"/>
    <w:rsid w:val="00805FAE"/>
    <w:rsid w:val="00805FDE"/>
    <w:rsid w:val="008061AA"/>
    <w:rsid w:val="00806420"/>
    <w:rsid w:val="00806959"/>
    <w:rsid w:val="00806C74"/>
    <w:rsid w:val="00806D44"/>
    <w:rsid w:val="008076C3"/>
    <w:rsid w:val="0080789A"/>
    <w:rsid w:val="00807B89"/>
    <w:rsid w:val="00807E54"/>
    <w:rsid w:val="008102F0"/>
    <w:rsid w:val="008107E9"/>
    <w:rsid w:val="008107FD"/>
    <w:rsid w:val="00810BB4"/>
    <w:rsid w:val="00810D6F"/>
    <w:rsid w:val="0081161F"/>
    <w:rsid w:val="00811C52"/>
    <w:rsid w:val="00811E76"/>
    <w:rsid w:val="00812352"/>
    <w:rsid w:val="008127AF"/>
    <w:rsid w:val="00812827"/>
    <w:rsid w:val="00812A51"/>
    <w:rsid w:val="00812C27"/>
    <w:rsid w:val="00812CDB"/>
    <w:rsid w:val="00812F7D"/>
    <w:rsid w:val="0081317B"/>
    <w:rsid w:val="00813614"/>
    <w:rsid w:val="00813635"/>
    <w:rsid w:val="008136B6"/>
    <w:rsid w:val="00813E98"/>
    <w:rsid w:val="00813FCF"/>
    <w:rsid w:val="00814058"/>
    <w:rsid w:val="0081464B"/>
    <w:rsid w:val="008149E9"/>
    <w:rsid w:val="00814DD4"/>
    <w:rsid w:val="00814FC8"/>
    <w:rsid w:val="0081523D"/>
    <w:rsid w:val="008152E0"/>
    <w:rsid w:val="0081549D"/>
    <w:rsid w:val="008154D6"/>
    <w:rsid w:val="00815A3B"/>
    <w:rsid w:val="00815FAE"/>
    <w:rsid w:val="00815FCA"/>
    <w:rsid w:val="00815FDE"/>
    <w:rsid w:val="0081603B"/>
    <w:rsid w:val="00816214"/>
    <w:rsid w:val="008165FA"/>
    <w:rsid w:val="00816625"/>
    <w:rsid w:val="008167E7"/>
    <w:rsid w:val="00816F5B"/>
    <w:rsid w:val="00816F93"/>
    <w:rsid w:val="008170F1"/>
    <w:rsid w:val="0081714A"/>
    <w:rsid w:val="008171A6"/>
    <w:rsid w:val="00817C1D"/>
    <w:rsid w:val="00817F9F"/>
    <w:rsid w:val="0081A63D"/>
    <w:rsid w:val="00820340"/>
    <w:rsid w:val="00820369"/>
    <w:rsid w:val="00820600"/>
    <w:rsid w:val="00820B73"/>
    <w:rsid w:val="008211D0"/>
    <w:rsid w:val="008211D7"/>
    <w:rsid w:val="008212B7"/>
    <w:rsid w:val="0082136F"/>
    <w:rsid w:val="008214E5"/>
    <w:rsid w:val="00821AAC"/>
    <w:rsid w:val="00821C4A"/>
    <w:rsid w:val="00821CE3"/>
    <w:rsid w:val="00821E25"/>
    <w:rsid w:val="0082233B"/>
    <w:rsid w:val="00822883"/>
    <w:rsid w:val="00822C81"/>
    <w:rsid w:val="00823289"/>
    <w:rsid w:val="008232B4"/>
    <w:rsid w:val="0082337C"/>
    <w:rsid w:val="008236CF"/>
    <w:rsid w:val="00823922"/>
    <w:rsid w:val="00823E23"/>
    <w:rsid w:val="00824023"/>
    <w:rsid w:val="00824438"/>
    <w:rsid w:val="00824925"/>
    <w:rsid w:val="00824B45"/>
    <w:rsid w:val="00824BAF"/>
    <w:rsid w:val="00824CD4"/>
    <w:rsid w:val="00824CF8"/>
    <w:rsid w:val="00824D54"/>
    <w:rsid w:val="008253D8"/>
    <w:rsid w:val="00825613"/>
    <w:rsid w:val="00825946"/>
    <w:rsid w:val="00826061"/>
    <w:rsid w:val="008260DD"/>
    <w:rsid w:val="0082626F"/>
    <w:rsid w:val="008264E6"/>
    <w:rsid w:val="00826C17"/>
    <w:rsid w:val="00826CC3"/>
    <w:rsid w:val="00826E51"/>
    <w:rsid w:val="00826FCB"/>
    <w:rsid w:val="00827434"/>
    <w:rsid w:val="00827638"/>
    <w:rsid w:val="0082788E"/>
    <w:rsid w:val="008279F8"/>
    <w:rsid w:val="00827F84"/>
    <w:rsid w:val="00830324"/>
    <w:rsid w:val="008307BB"/>
    <w:rsid w:val="00830E97"/>
    <w:rsid w:val="0083104B"/>
    <w:rsid w:val="00831177"/>
    <w:rsid w:val="0083127B"/>
    <w:rsid w:val="0083153A"/>
    <w:rsid w:val="00831A7A"/>
    <w:rsid w:val="00831D10"/>
    <w:rsid w:val="008320CF"/>
    <w:rsid w:val="008325C9"/>
    <w:rsid w:val="008326D2"/>
    <w:rsid w:val="00833051"/>
    <w:rsid w:val="008332B5"/>
    <w:rsid w:val="008336FD"/>
    <w:rsid w:val="008337EF"/>
    <w:rsid w:val="00833B09"/>
    <w:rsid w:val="00833E9E"/>
    <w:rsid w:val="00834007"/>
    <w:rsid w:val="00834586"/>
    <w:rsid w:val="008357CB"/>
    <w:rsid w:val="008358EF"/>
    <w:rsid w:val="00835C5D"/>
    <w:rsid w:val="00835D48"/>
    <w:rsid w:val="00835E6F"/>
    <w:rsid w:val="00835F7F"/>
    <w:rsid w:val="0083608E"/>
    <w:rsid w:val="0083617A"/>
    <w:rsid w:val="00836266"/>
    <w:rsid w:val="00836707"/>
    <w:rsid w:val="008368B0"/>
    <w:rsid w:val="00836BC0"/>
    <w:rsid w:val="00836DCD"/>
    <w:rsid w:val="00837047"/>
    <w:rsid w:val="008378A3"/>
    <w:rsid w:val="008378E7"/>
    <w:rsid w:val="00837951"/>
    <w:rsid w:val="00837F7D"/>
    <w:rsid w:val="00837F8E"/>
    <w:rsid w:val="00840018"/>
    <w:rsid w:val="00840320"/>
    <w:rsid w:val="00840367"/>
    <w:rsid w:val="00840A28"/>
    <w:rsid w:val="00840C2D"/>
    <w:rsid w:val="00840C76"/>
    <w:rsid w:val="00840F5E"/>
    <w:rsid w:val="0084113C"/>
    <w:rsid w:val="008411CF"/>
    <w:rsid w:val="008412FD"/>
    <w:rsid w:val="0084144B"/>
    <w:rsid w:val="00841854"/>
    <w:rsid w:val="00841FBF"/>
    <w:rsid w:val="00842107"/>
    <w:rsid w:val="008422AC"/>
    <w:rsid w:val="00842667"/>
    <w:rsid w:val="008428F1"/>
    <w:rsid w:val="00842C99"/>
    <w:rsid w:val="00842CFA"/>
    <w:rsid w:val="00843812"/>
    <w:rsid w:val="00843CD3"/>
    <w:rsid w:val="00843D79"/>
    <w:rsid w:val="00844331"/>
    <w:rsid w:val="008444E3"/>
    <w:rsid w:val="00844BDB"/>
    <w:rsid w:val="00845C1F"/>
    <w:rsid w:val="00845CE6"/>
    <w:rsid w:val="00845EDF"/>
    <w:rsid w:val="0084632B"/>
    <w:rsid w:val="00846647"/>
    <w:rsid w:val="00846703"/>
    <w:rsid w:val="0084698D"/>
    <w:rsid w:val="00846BFB"/>
    <w:rsid w:val="008471C0"/>
    <w:rsid w:val="00847657"/>
    <w:rsid w:val="0084798E"/>
    <w:rsid w:val="008479AF"/>
    <w:rsid w:val="00847DD3"/>
    <w:rsid w:val="008506AD"/>
    <w:rsid w:val="00850AA1"/>
    <w:rsid w:val="00850D23"/>
    <w:rsid w:val="00850DFF"/>
    <w:rsid w:val="008517AB"/>
    <w:rsid w:val="00851927"/>
    <w:rsid w:val="00851FB9"/>
    <w:rsid w:val="008520A6"/>
    <w:rsid w:val="0085282A"/>
    <w:rsid w:val="008529C1"/>
    <w:rsid w:val="00852A5C"/>
    <w:rsid w:val="00852AB2"/>
    <w:rsid w:val="00852E62"/>
    <w:rsid w:val="00853015"/>
    <w:rsid w:val="00853118"/>
    <w:rsid w:val="008531E0"/>
    <w:rsid w:val="0085333E"/>
    <w:rsid w:val="00853660"/>
    <w:rsid w:val="0085373B"/>
    <w:rsid w:val="008538FE"/>
    <w:rsid w:val="00853A7B"/>
    <w:rsid w:val="00853CB8"/>
    <w:rsid w:val="00853DA7"/>
    <w:rsid w:val="00854167"/>
    <w:rsid w:val="00854650"/>
    <w:rsid w:val="008546D1"/>
    <w:rsid w:val="00854A9D"/>
    <w:rsid w:val="00854BA0"/>
    <w:rsid w:val="00854E43"/>
    <w:rsid w:val="00855092"/>
    <w:rsid w:val="0085548F"/>
    <w:rsid w:val="00856430"/>
    <w:rsid w:val="00857313"/>
    <w:rsid w:val="008577F0"/>
    <w:rsid w:val="008578D8"/>
    <w:rsid w:val="00857C6D"/>
    <w:rsid w:val="00857E92"/>
    <w:rsid w:val="00860AFF"/>
    <w:rsid w:val="0086117B"/>
    <w:rsid w:val="00861839"/>
    <w:rsid w:val="00861893"/>
    <w:rsid w:val="00862263"/>
    <w:rsid w:val="0086239F"/>
    <w:rsid w:val="00862461"/>
    <w:rsid w:val="0086254F"/>
    <w:rsid w:val="008627A2"/>
    <w:rsid w:val="00862AAB"/>
    <w:rsid w:val="00862EF1"/>
    <w:rsid w:val="008631A0"/>
    <w:rsid w:val="0086322F"/>
    <w:rsid w:val="0086343B"/>
    <w:rsid w:val="008634CF"/>
    <w:rsid w:val="00863659"/>
    <w:rsid w:val="008638ED"/>
    <w:rsid w:val="00863CAA"/>
    <w:rsid w:val="00863EE8"/>
    <w:rsid w:val="00863FCC"/>
    <w:rsid w:val="00864475"/>
    <w:rsid w:val="0086460A"/>
    <w:rsid w:val="008646EB"/>
    <w:rsid w:val="00864EBC"/>
    <w:rsid w:val="00865452"/>
    <w:rsid w:val="0086563A"/>
    <w:rsid w:val="00865E21"/>
    <w:rsid w:val="00865F85"/>
    <w:rsid w:val="00866082"/>
    <w:rsid w:val="008664EB"/>
    <w:rsid w:val="008671E2"/>
    <w:rsid w:val="008671E3"/>
    <w:rsid w:val="008676AA"/>
    <w:rsid w:val="008676D1"/>
    <w:rsid w:val="008679FE"/>
    <w:rsid w:val="00867A35"/>
    <w:rsid w:val="00867CD4"/>
    <w:rsid w:val="0086ACD3"/>
    <w:rsid w:val="0087016E"/>
    <w:rsid w:val="00870362"/>
    <w:rsid w:val="00870ACE"/>
    <w:rsid w:val="00870BB0"/>
    <w:rsid w:val="00870E57"/>
    <w:rsid w:val="008710A3"/>
    <w:rsid w:val="008714D1"/>
    <w:rsid w:val="0087169B"/>
    <w:rsid w:val="008716B8"/>
    <w:rsid w:val="00871719"/>
    <w:rsid w:val="00871CC4"/>
    <w:rsid w:val="00871D25"/>
    <w:rsid w:val="00871F21"/>
    <w:rsid w:val="00871FDF"/>
    <w:rsid w:val="0087255F"/>
    <w:rsid w:val="008725D6"/>
    <w:rsid w:val="008727B3"/>
    <w:rsid w:val="00872AC4"/>
    <w:rsid w:val="0087305F"/>
    <w:rsid w:val="0087314C"/>
    <w:rsid w:val="0087369E"/>
    <w:rsid w:val="00873922"/>
    <w:rsid w:val="00873AB8"/>
    <w:rsid w:val="008741C0"/>
    <w:rsid w:val="00874624"/>
    <w:rsid w:val="00874783"/>
    <w:rsid w:val="0087492F"/>
    <w:rsid w:val="00874B3C"/>
    <w:rsid w:val="00874E60"/>
    <w:rsid w:val="00875224"/>
    <w:rsid w:val="008752DC"/>
    <w:rsid w:val="008758F5"/>
    <w:rsid w:val="00875A45"/>
    <w:rsid w:val="00875D79"/>
    <w:rsid w:val="00876100"/>
    <w:rsid w:val="00876290"/>
    <w:rsid w:val="00876524"/>
    <w:rsid w:val="008766F1"/>
    <w:rsid w:val="00876898"/>
    <w:rsid w:val="00876E10"/>
    <w:rsid w:val="00876FAD"/>
    <w:rsid w:val="0087704E"/>
    <w:rsid w:val="008773B0"/>
    <w:rsid w:val="008774D2"/>
    <w:rsid w:val="00877614"/>
    <w:rsid w:val="008777C9"/>
    <w:rsid w:val="00880090"/>
    <w:rsid w:val="008801FD"/>
    <w:rsid w:val="008802A1"/>
    <w:rsid w:val="00880420"/>
    <w:rsid w:val="00880600"/>
    <w:rsid w:val="008807C6"/>
    <w:rsid w:val="008808D1"/>
    <w:rsid w:val="00880A81"/>
    <w:rsid w:val="00880D67"/>
    <w:rsid w:val="00880DA1"/>
    <w:rsid w:val="00880E9C"/>
    <w:rsid w:val="00881125"/>
    <w:rsid w:val="00881570"/>
    <w:rsid w:val="00881828"/>
    <w:rsid w:val="00881B8C"/>
    <w:rsid w:val="00881BA9"/>
    <w:rsid w:val="00881DD6"/>
    <w:rsid w:val="008821EF"/>
    <w:rsid w:val="008825F5"/>
    <w:rsid w:val="00882701"/>
    <w:rsid w:val="008828F7"/>
    <w:rsid w:val="00882A22"/>
    <w:rsid w:val="00882C5E"/>
    <w:rsid w:val="00882E86"/>
    <w:rsid w:val="00883017"/>
    <w:rsid w:val="00883049"/>
    <w:rsid w:val="008831BF"/>
    <w:rsid w:val="00883213"/>
    <w:rsid w:val="008833B5"/>
    <w:rsid w:val="0088351D"/>
    <w:rsid w:val="00883739"/>
    <w:rsid w:val="008837C5"/>
    <w:rsid w:val="00883A17"/>
    <w:rsid w:val="00883CBB"/>
    <w:rsid w:val="00883F48"/>
    <w:rsid w:val="008842ED"/>
    <w:rsid w:val="00884716"/>
    <w:rsid w:val="008848C1"/>
    <w:rsid w:val="00884DB0"/>
    <w:rsid w:val="00884F6D"/>
    <w:rsid w:val="00885482"/>
    <w:rsid w:val="00885613"/>
    <w:rsid w:val="00885647"/>
    <w:rsid w:val="0088591D"/>
    <w:rsid w:val="008859E4"/>
    <w:rsid w:val="00885A98"/>
    <w:rsid w:val="00885E94"/>
    <w:rsid w:val="00885F97"/>
    <w:rsid w:val="0088610F"/>
    <w:rsid w:val="00886801"/>
    <w:rsid w:val="00886E9C"/>
    <w:rsid w:val="00886ECF"/>
    <w:rsid w:val="008870F2"/>
    <w:rsid w:val="008872A8"/>
    <w:rsid w:val="008873DF"/>
    <w:rsid w:val="00887523"/>
    <w:rsid w:val="00887733"/>
    <w:rsid w:val="00887BEA"/>
    <w:rsid w:val="008902FA"/>
    <w:rsid w:val="00890772"/>
    <w:rsid w:val="008908DD"/>
    <w:rsid w:val="0089098D"/>
    <w:rsid w:val="00890DF0"/>
    <w:rsid w:val="00890E89"/>
    <w:rsid w:val="00891B01"/>
    <w:rsid w:val="00891C35"/>
    <w:rsid w:val="00891D13"/>
    <w:rsid w:val="00892115"/>
    <w:rsid w:val="008923BF"/>
    <w:rsid w:val="0089269C"/>
    <w:rsid w:val="008926E7"/>
    <w:rsid w:val="00892FAD"/>
    <w:rsid w:val="0089333F"/>
    <w:rsid w:val="008934C6"/>
    <w:rsid w:val="00893505"/>
    <w:rsid w:val="00893A58"/>
    <w:rsid w:val="00893FD4"/>
    <w:rsid w:val="00894157"/>
    <w:rsid w:val="008946A8"/>
    <w:rsid w:val="008947CF"/>
    <w:rsid w:val="00895088"/>
    <w:rsid w:val="008955FD"/>
    <w:rsid w:val="008957BE"/>
    <w:rsid w:val="008958A0"/>
    <w:rsid w:val="00895B3F"/>
    <w:rsid w:val="00895D9A"/>
    <w:rsid w:val="00895DA5"/>
    <w:rsid w:val="00895F20"/>
    <w:rsid w:val="0089629B"/>
    <w:rsid w:val="00896503"/>
    <w:rsid w:val="0089655B"/>
    <w:rsid w:val="00896A8D"/>
    <w:rsid w:val="00896FCE"/>
    <w:rsid w:val="00897201"/>
    <w:rsid w:val="008974AA"/>
    <w:rsid w:val="008976A6"/>
    <w:rsid w:val="00897789"/>
    <w:rsid w:val="008A0102"/>
    <w:rsid w:val="008A0399"/>
    <w:rsid w:val="008A0480"/>
    <w:rsid w:val="008A0887"/>
    <w:rsid w:val="008A0A5C"/>
    <w:rsid w:val="008A0D2B"/>
    <w:rsid w:val="008A1391"/>
    <w:rsid w:val="008A1426"/>
    <w:rsid w:val="008A144C"/>
    <w:rsid w:val="008A14D9"/>
    <w:rsid w:val="008A1B29"/>
    <w:rsid w:val="008A1C11"/>
    <w:rsid w:val="008A1C8B"/>
    <w:rsid w:val="008A1EDE"/>
    <w:rsid w:val="008A2002"/>
    <w:rsid w:val="008A200D"/>
    <w:rsid w:val="008A220E"/>
    <w:rsid w:val="008A22BF"/>
    <w:rsid w:val="008A2A80"/>
    <w:rsid w:val="008A2C96"/>
    <w:rsid w:val="008A331A"/>
    <w:rsid w:val="008A34A2"/>
    <w:rsid w:val="008A36AE"/>
    <w:rsid w:val="008A37ED"/>
    <w:rsid w:val="008A3DCD"/>
    <w:rsid w:val="008A4255"/>
    <w:rsid w:val="008A426E"/>
    <w:rsid w:val="008A44D1"/>
    <w:rsid w:val="008A45D5"/>
    <w:rsid w:val="008A47D9"/>
    <w:rsid w:val="008A490F"/>
    <w:rsid w:val="008A4A95"/>
    <w:rsid w:val="008A534F"/>
    <w:rsid w:val="008A558A"/>
    <w:rsid w:val="008A5BEF"/>
    <w:rsid w:val="008A5C59"/>
    <w:rsid w:val="008A5FAE"/>
    <w:rsid w:val="008A6093"/>
    <w:rsid w:val="008A6230"/>
    <w:rsid w:val="008A6B0A"/>
    <w:rsid w:val="008A6BF9"/>
    <w:rsid w:val="008A6F15"/>
    <w:rsid w:val="008A6F44"/>
    <w:rsid w:val="008A7114"/>
    <w:rsid w:val="008A7A17"/>
    <w:rsid w:val="008A7DBA"/>
    <w:rsid w:val="008A7E9B"/>
    <w:rsid w:val="008A7EC6"/>
    <w:rsid w:val="008B08AA"/>
    <w:rsid w:val="008B0D1B"/>
    <w:rsid w:val="008B0E2E"/>
    <w:rsid w:val="008B1128"/>
    <w:rsid w:val="008B143A"/>
    <w:rsid w:val="008B1446"/>
    <w:rsid w:val="008B149A"/>
    <w:rsid w:val="008B14DD"/>
    <w:rsid w:val="008B1778"/>
    <w:rsid w:val="008B1944"/>
    <w:rsid w:val="008B1EE8"/>
    <w:rsid w:val="008B1FD4"/>
    <w:rsid w:val="008B27E7"/>
    <w:rsid w:val="008B2912"/>
    <w:rsid w:val="008B2D49"/>
    <w:rsid w:val="008B2DA2"/>
    <w:rsid w:val="008B3416"/>
    <w:rsid w:val="008B3624"/>
    <w:rsid w:val="008B3631"/>
    <w:rsid w:val="008B3A34"/>
    <w:rsid w:val="008B3C6E"/>
    <w:rsid w:val="008B40A9"/>
    <w:rsid w:val="008B447E"/>
    <w:rsid w:val="008B4780"/>
    <w:rsid w:val="008B479A"/>
    <w:rsid w:val="008B4B34"/>
    <w:rsid w:val="008B4DDA"/>
    <w:rsid w:val="008B4ECA"/>
    <w:rsid w:val="008B4ED5"/>
    <w:rsid w:val="008B4FCF"/>
    <w:rsid w:val="008B501C"/>
    <w:rsid w:val="008B5399"/>
    <w:rsid w:val="008B589B"/>
    <w:rsid w:val="008B5ACB"/>
    <w:rsid w:val="008B5C08"/>
    <w:rsid w:val="008B63E1"/>
    <w:rsid w:val="008B6550"/>
    <w:rsid w:val="008B65DC"/>
    <w:rsid w:val="008B66B2"/>
    <w:rsid w:val="008B66B9"/>
    <w:rsid w:val="008B6DEF"/>
    <w:rsid w:val="008B79F9"/>
    <w:rsid w:val="008C046A"/>
    <w:rsid w:val="008C0560"/>
    <w:rsid w:val="008C0A41"/>
    <w:rsid w:val="008C0EE5"/>
    <w:rsid w:val="008C105E"/>
    <w:rsid w:val="008C1067"/>
    <w:rsid w:val="008C114F"/>
    <w:rsid w:val="008C1193"/>
    <w:rsid w:val="008C1194"/>
    <w:rsid w:val="008C130E"/>
    <w:rsid w:val="008C13B1"/>
    <w:rsid w:val="008C14DA"/>
    <w:rsid w:val="008C152A"/>
    <w:rsid w:val="008C19FB"/>
    <w:rsid w:val="008C1A1D"/>
    <w:rsid w:val="008C1A60"/>
    <w:rsid w:val="008C1C03"/>
    <w:rsid w:val="008C21D7"/>
    <w:rsid w:val="008C2857"/>
    <w:rsid w:val="008C2BA0"/>
    <w:rsid w:val="008C2CD5"/>
    <w:rsid w:val="008C2E8C"/>
    <w:rsid w:val="008C30F3"/>
    <w:rsid w:val="008C3390"/>
    <w:rsid w:val="008C3B50"/>
    <w:rsid w:val="008C3C63"/>
    <w:rsid w:val="008C3F15"/>
    <w:rsid w:val="008C4159"/>
    <w:rsid w:val="008C4320"/>
    <w:rsid w:val="008C46FD"/>
    <w:rsid w:val="008C4E1E"/>
    <w:rsid w:val="008C4ECD"/>
    <w:rsid w:val="008C5227"/>
    <w:rsid w:val="008C53CE"/>
    <w:rsid w:val="008C54A1"/>
    <w:rsid w:val="008C59A1"/>
    <w:rsid w:val="008C5B41"/>
    <w:rsid w:val="008C62A5"/>
    <w:rsid w:val="008C6719"/>
    <w:rsid w:val="008C6A70"/>
    <w:rsid w:val="008C6C43"/>
    <w:rsid w:val="008C71DD"/>
    <w:rsid w:val="008C7222"/>
    <w:rsid w:val="008C73F7"/>
    <w:rsid w:val="008C7529"/>
    <w:rsid w:val="008C75E2"/>
    <w:rsid w:val="008C7680"/>
    <w:rsid w:val="008C778F"/>
    <w:rsid w:val="008C779F"/>
    <w:rsid w:val="008C78C0"/>
    <w:rsid w:val="008C7A80"/>
    <w:rsid w:val="008C7B3F"/>
    <w:rsid w:val="008D0491"/>
    <w:rsid w:val="008D0D41"/>
    <w:rsid w:val="008D0FFC"/>
    <w:rsid w:val="008D1371"/>
    <w:rsid w:val="008D19FF"/>
    <w:rsid w:val="008D1D18"/>
    <w:rsid w:val="008D2608"/>
    <w:rsid w:val="008D281C"/>
    <w:rsid w:val="008D3174"/>
    <w:rsid w:val="008D345A"/>
    <w:rsid w:val="008D353E"/>
    <w:rsid w:val="008D3817"/>
    <w:rsid w:val="008D3F41"/>
    <w:rsid w:val="008D41BD"/>
    <w:rsid w:val="008D4648"/>
    <w:rsid w:val="008D475C"/>
    <w:rsid w:val="008D4948"/>
    <w:rsid w:val="008D514B"/>
    <w:rsid w:val="008D530D"/>
    <w:rsid w:val="008D548B"/>
    <w:rsid w:val="008D5B49"/>
    <w:rsid w:val="008D5F72"/>
    <w:rsid w:val="008D66BD"/>
    <w:rsid w:val="008D67F3"/>
    <w:rsid w:val="008D6936"/>
    <w:rsid w:val="008D70C1"/>
    <w:rsid w:val="008D740C"/>
    <w:rsid w:val="008D75BF"/>
    <w:rsid w:val="008D76FE"/>
    <w:rsid w:val="008D7969"/>
    <w:rsid w:val="008D7CE8"/>
    <w:rsid w:val="008E0045"/>
    <w:rsid w:val="008E014B"/>
    <w:rsid w:val="008E023D"/>
    <w:rsid w:val="008E0311"/>
    <w:rsid w:val="008E033F"/>
    <w:rsid w:val="008E04DB"/>
    <w:rsid w:val="008E051F"/>
    <w:rsid w:val="008E06BE"/>
    <w:rsid w:val="008E0D6E"/>
    <w:rsid w:val="008E0E97"/>
    <w:rsid w:val="008E0F05"/>
    <w:rsid w:val="008E1080"/>
    <w:rsid w:val="008E1736"/>
    <w:rsid w:val="008E1744"/>
    <w:rsid w:val="008E1A96"/>
    <w:rsid w:val="008E22FE"/>
    <w:rsid w:val="008E2482"/>
    <w:rsid w:val="008E2C88"/>
    <w:rsid w:val="008E2D8E"/>
    <w:rsid w:val="008E2ECD"/>
    <w:rsid w:val="008E2F27"/>
    <w:rsid w:val="008E32DA"/>
    <w:rsid w:val="008E3434"/>
    <w:rsid w:val="008E3F93"/>
    <w:rsid w:val="008E3FB7"/>
    <w:rsid w:val="008E4899"/>
    <w:rsid w:val="008E4C89"/>
    <w:rsid w:val="008E4D19"/>
    <w:rsid w:val="008E5185"/>
    <w:rsid w:val="008E5236"/>
    <w:rsid w:val="008E5338"/>
    <w:rsid w:val="008E54D8"/>
    <w:rsid w:val="008E5A32"/>
    <w:rsid w:val="008E5B1D"/>
    <w:rsid w:val="008E5C0B"/>
    <w:rsid w:val="008E5D15"/>
    <w:rsid w:val="008E62A3"/>
    <w:rsid w:val="008E66EE"/>
    <w:rsid w:val="008E6A04"/>
    <w:rsid w:val="008E6D66"/>
    <w:rsid w:val="008E7A02"/>
    <w:rsid w:val="008F012A"/>
    <w:rsid w:val="008F082A"/>
    <w:rsid w:val="008F09D5"/>
    <w:rsid w:val="008F0A1D"/>
    <w:rsid w:val="008F0B97"/>
    <w:rsid w:val="008F101E"/>
    <w:rsid w:val="008F10C3"/>
    <w:rsid w:val="008F1283"/>
    <w:rsid w:val="008F1484"/>
    <w:rsid w:val="008F1A60"/>
    <w:rsid w:val="008F1B68"/>
    <w:rsid w:val="008F1B9B"/>
    <w:rsid w:val="008F1F46"/>
    <w:rsid w:val="008F1F7F"/>
    <w:rsid w:val="008F2586"/>
    <w:rsid w:val="008F27A6"/>
    <w:rsid w:val="008F27E8"/>
    <w:rsid w:val="008F290F"/>
    <w:rsid w:val="008F2995"/>
    <w:rsid w:val="008F29D8"/>
    <w:rsid w:val="008F3173"/>
    <w:rsid w:val="008F31C5"/>
    <w:rsid w:val="008F3702"/>
    <w:rsid w:val="008F382F"/>
    <w:rsid w:val="008F4170"/>
    <w:rsid w:val="008F460C"/>
    <w:rsid w:val="008F468E"/>
    <w:rsid w:val="008F489F"/>
    <w:rsid w:val="008F4AD7"/>
    <w:rsid w:val="008F4CEA"/>
    <w:rsid w:val="008F4DA1"/>
    <w:rsid w:val="008F57F1"/>
    <w:rsid w:val="008F5CC4"/>
    <w:rsid w:val="008F5FF9"/>
    <w:rsid w:val="008F62D4"/>
    <w:rsid w:val="008F6674"/>
    <w:rsid w:val="008F66B3"/>
    <w:rsid w:val="008F66DF"/>
    <w:rsid w:val="008F6A0B"/>
    <w:rsid w:val="008F70D5"/>
    <w:rsid w:val="008F72B2"/>
    <w:rsid w:val="008F761C"/>
    <w:rsid w:val="008F77B3"/>
    <w:rsid w:val="008F78DB"/>
    <w:rsid w:val="008F790C"/>
    <w:rsid w:val="008F792A"/>
    <w:rsid w:val="008F7938"/>
    <w:rsid w:val="0090005C"/>
    <w:rsid w:val="00900525"/>
    <w:rsid w:val="0090094F"/>
    <w:rsid w:val="00900A0B"/>
    <w:rsid w:val="00900DD8"/>
    <w:rsid w:val="00900EAC"/>
    <w:rsid w:val="00900FCE"/>
    <w:rsid w:val="009010DB"/>
    <w:rsid w:val="00901209"/>
    <w:rsid w:val="0090131F"/>
    <w:rsid w:val="00901869"/>
    <w:rsid w:val="00901A19"/>
    <w:rsid w:val="009026BF"/>
    <w:rsid w:val="00902929"/>
    <w:rsid w:val="00902BCE"/>
    <w:rsid w:val="00903011"/>
    <w:rsid w:val="00903161"/>
    <w:rsid w:val="00903238"/>
    <w:rsid w:val="00903332"/>
    <w:rsid w:val="0090343B"/>
    <w:rsid w:val="00903649"/>
    <w:rsid w:val="00903925"/>
    <w:rsid w:val="0090394D"/>
    <w:rsid w:val="00903E29"/>
    <w:rsid w:val="00903F28"/>
    <w:rsid w:val="00903F52"/>
    <w:rsid w:val="009043B5"/>
    <w:rsid w:val="00904899"/>
    <w:rsid w:val="009049CE"/>
    <w:rsid w:val="00904D20"/>
    <w:rsid w:val="00904ED1"/>
    <w:rsid w:val="0090508A"/>
    <w:rsid w:val="0090522B"/>
    <w:rsid w:val="009053E7"/>
    <w:rsid w:val="009055DD"/>
    <w:rsid w:val="0090572A"/>
    <w:rsid w:val="00905B76"/>
    <w:rsid w:val="00905CC7"/>
    <w:rsid w:val="009067B5"/>
    <w:rsid w:val="009068D6"/>
    <w:rsid w:val="00906B80"/>
    <w:rsid w:val="00906D50"/>
    <w:rsid w:val="0090718A"/>
    <w:rsid w:val="00907825"/>
    <w:rsid w:val="00907962"/>
    <w:rsid w:val="009079B8"/>
    <w:rsid w:val="00907AE5"/>
    <w:rsid w:val="00907F17"/>
    <w:rsid w:val="0090FDA5"/>
    <w:rsid w:val="00910093"/>
    <w:rsid w:val="00910294"/>
    <w:rsid w:val="0091076C"/>
    <w:rsid w:val="00910B1E"/>
    <w:rsid w:val="00910BE4"/>
    <w:rsid w:val="00910FC4"/>
    <w:rsid w:val="00911349"/>
    <w:rsid w:val="00911781"/>
    <w:rsid w:val="00911EA7"/>
    <w:rsid w:val="009125C5"/>
    <w:rsid w:val="009128C0"/>
    <w:rsid w:val="00912D04"/>
    <w:rsid w:val="0091324F"/>
    <w:rsid w:val="00913297"/>
    <w:rsid w:val="00913355"/>
    <w:rsid w:val="009133E1"/>
    <w:rsid w:val="00913419"/>
    <w:rsid w:val="009137F3"/>
    <w:rsid w:val="009138EB"/>
    <w:rsid w:val="00913FE1"/>
    <w:rsid w:val="0091453E"/>
    <w:rsid w:val="00914870"/>
    <w:rsid w:val="00914E7E"/>
    <w:rsid w:val="00914EF9"/>
    <w:rsid w:val="00914EFB"/>
    <w:rsid w:val="00915029"/>
    <w:rsid w:val="00915647"/>
    <w:rsid w:val="009156E4"/>
    <w:rsid w:val="00915F51"/>
    <w:rsid w:val="0091620D"/>
    <w:rsid w:val="009162C1"/>
    <w:rsid w:val="00916302"/>
    <w:rsid w:val="0091660D"/>
    <w:rsid w:val="009168BF"/>
    <w:rsid w:val="00916CB1"/>
    <w:rsid w:val="00916D15"/>
    <w:rsid w:val="0091701A"/>
    <w:rsid w:val="009171AD"/>
    <w:rsid w:val="0091720D"/>
    <w:rsid w:val="0091723C"/>
    <w:rsid w:val="00917403"/>
    <w:rsid w:val="00917D25"/>
    <w:rsid w:val="00917D53"/>
    <w:rsid w:val="00920796"/>
    <w:rsid w:val="009211E6"/>
    <w:rsid w:val="009212B2"/>
    <w:rsid w:val="00921308"/>
    <w:rsid w:val="009213EA"/>
    <w:rsid w:val="0092162C"/>
    <w:rsid w:val="0092194C"/>
    <w:rsid w:val="00921DAB"/>
    <w:rsid w:val="00922403"/>
    <w:rsid w:val="009225B9"/>
    <w:rsid w:val="0092279B"/>
    <w:rsid w:val="00922932"/>
    <w:rsid w:val="00922C24"/>
    <w:rsid w:val="00922CE5"/>
    <w:rsid w:val="00922CF8"/>
    <w:rsid w:val="0092342D"/>
    <w:rsid w:val="00923863"/>
    <w:rsid w:val="00923A91"/>
    <w:rsid w:val="00923AC7"/>
    <w:rsid w:val="00923AEB"/>
    <w:rsid w:val="00923D16"/>
    <w:rsid w:val="00923F6B"/>
    <w:rsid w:val="009246DF"/>
    <w:rsid w:val="00925696"/>
    <w:rsid w:val="009257E8"/>
    <w:rsid w:val="00925C13"/>
    <w:rsid w:val="00925C95"/>
    <w:rsid w:val="00925DCC"/>
    <w:rsid w:val="00926184"/>
    <w:rsid w:val="009266B0"/>
    <w:rsid w:val="009267FF"/>
    <w:rsid w:val="0092686D"/>
    <w:rsid w:val="00926A38"/>
    <w:rsid w:val="00926FAE"/>
    <w:rsid w:val="0092742E"/>
    <w:rsid w:val="009275BF"/>
    <w:rsid w:val="00927A36"/>
    <w:rsid w:val="00927C8E"/>
    <w:rsid w:val="00927F30"/>
    <w:rsid w:val="00927F61"/>
    <w:rsid w:val="0093082E"/>
    <w:rsid w:val="0093087F"/>
    <w:rsid w:val="00930DE4"/>
    <w:rsid w:val="0093136F"/>
    <w:rsid w:val="00931575"/>
    <w:rsid w:val="009315B4"/>
    <w:rsid w:val="00931C00"/>
    <w:rsid w:val="00931F2F"/>
    <w:rsid w:val="00931F75"/>
    <w:rsid w:val="009321CE"/>
    <w:rsid w:val="00932507"/>
    <w:rsid w:val="0093265D"/>
    <w:rsid w:val="009327F8"/>
    <w:rsid w:val="009328EC"/>
    <w:rsid w:val="00932BA9"/>
    <w:rsid w:val="00932F68"/>
    <w:rsid w:val="00933164"/>
    <w:rsid w:val="00933365"/>
    <w:rsid w:val="00933AB2"/>
    <w:rsid w:val="00933BCA"/>
    <w:rsid w:val="00933DF1"/>
    <w:rsid w:val="00934144"/>
    <w:rsid w:val="0093444B"/>
    <w:rsid w:val="0093485B"/>
    <w:rsid w:val="009349D3"/>
    <w:rsid w:val="00934D8D"/>
    <w:rsid w:val="00934F7F"/>
    <w:rsid w:val="00934FD2"/>
    <w:rsid w:val="00935540"/>
    <w:rsid w:val="00935842"/>
    <w:rsid w:val="009358FD"/>
    <w:rsid w:val="00935939"/>
    <w:rsid w:val="00935A5A"/>
    <w:rsid w:val="00935AF4"/>
    <w:rsid w:val="00935CAD"/>
    <w:rsid w:val="0093669C"/>
    <w:rsid w:val="009368DA"/>
    <w:rsid w:val="00936A66"/>
    <w:rsid w:val="00936F26"/>
    <w:rsid w:val="00937075"/>
    <w:rsid w:val="0093707E"/>
    <w:rsid w:val="00937268"/>
    <w:rsid w:val="009373B7"/>
    <w:rsid w:val="00937571"/>
    <w:rsid w:val="009378EE"/>
    <w:rsid w:val="00937E07"/>
    <w:rsid w:val="00937ED7"/>
    <w:rsid w:val="0093B98F"/>
    <w:rsid w:val="0094005D"/>
    <w:rsid w:val="00940307"/>
    <w:rsid w:val="009406D2"/>
    <w:rsid w:val="009412C0"/>
    <w:rsid w:val="009413CE"/>
    <w:rsid w:val="0094155F"/>
    <w:rsid w:val="009415D5"/>
    <w:rsid w:val="0094174F"/>
    <w:rsid w:val="00941A79"/>
    <w:rsid w:val="00941CE4"/>
    <w:rsid w:val="00941D1A"/>
    <w:rsid w:val="009422F9"/>
    <w:rsid w:val="009424B1"/>
    <w:rsid w:val="00942500"/>
    <w:rsid w:val="00942561"/>
    <w:rsid w:val="009425BB"/>
    <w:rsid w:val="00942CB6"/>
    <w:rsid w:val="0094359C"/>
    <w:rsid w:val="009437E0"/>
    <w:rsid w:val="0094391B"/>
    <w:rsid w:val="00943ADF"/>
    <w:rsid w:val="00943B9D"/>
    <w:rsid w:val="00943C06"/>
    <w:rsid w:val="00943C6D"/>
    <w:rsid w:val="00943C74"/>
    <w:rsid w:val="0094488E"/>
    <w:rsid w:val="009448A2"/>
    <w:rsid w:val="00945635"/>
    <w:rsid w:val="0094642B"/>
    <w:rsid w:val="009467F6"/>
    <w:rsid w:val="00946921"/>
    <w:rsid w:val="00946AAD"/>
    <w:rsid w:val="00946E91"/>
    <w:rsid w:val="00946F69"/>
    <w:rsid w:val="00946F97"/>
    <w:rsid w:val="009470D0"/>
    <w:rsid w:val="00947106"/>
    <w:rsid w:val="009475B5"/>
    <w:rsid w:val="00947A36"/>
    <w:rsid w:val="00947A55"/>
    <w:rsid w:val="00947FE7"/>
    <w:rsid w:val="0095004C"/>
    <w:rsid w:val="009500E7"/>
    <w:rsid w:val="00950181"/>
    <w:rsid w:val="00950225"/>
    <w:rsid w:val="00950847"/>
    <w:rsid w:val="009509D8"/>
    <w:rsid w:val="0095106B"/>
    <w:rsid w:val="00951315"/>
    <w:rsid w:val="0095162B"/>
    <w:rsid w:val="009518B4"/>
    <w:rsid w:val="00951C69"/>
    <w:rsid w:val="00951DBD"/>
    <w:rsid w:val="00952055"/>
    <w:rsid w:val="0095242C"/>
    <w:rsid w:val="00952B36"/>
    <w:rsid w:val="00952B7E"/>
    <w:rsid w:val="00952BBA"/>
    <w:rsid w:val="00952D33"/>
    <w:rsid w:val="00952EE5"/>
    <w:rsid w:val="00952F4F"/>
    <w:rsid w:val="009530E7"/>
    <w:rsid w:val="00953442"/>
    <w:rsid w:val="00953493"/>
    <w:rsid w:val="00953972"/>
    <w:rsid w:val="009539B1"/>
    <w:rsid w:val="00953D38"/>
    <w:rsid w:val="00953F1E"/>
    <w:rsid w:val="00954532"/>
    <w:rsid w:val="009547DA"/>
    <w:rsid w:val="0095486C"/>
    <w:rsid w:val="0095529A"/>
    <w:rsid w:val="009553FC"/>
    <w:rsid w:val="00955423"/>
    <w:rsid w:val="0095576F"/>
    <w:rsid w:val="00955B3F"/>
    <w:rsid w:val="00955B6B"/>
    <w:rsid w:val="00955C66"/>
    <w:rsid w:val="00956116"/>
    <w:rsid w:val="0095618F"/>
    <w:rsid w:val="0095657E"/>
    <w:rsid w:val="0095677E"/>
    <w:rsid w:val="00956925"/>
    <w:rsid w:val="00956E6D"/>
    <w:rsid w:val="00956F88"/>
    <w:rsid w:val="00956F95"/>
    <w:rsid w:val="009571AE"/>
    <w:rsid w:val="00957486"/>
    <w:rsid w:val="00957648"/>
    <w:rsid w:val="00957C6C"/>
    <w:rsid w:val="00957C6E"/>
    <w:rsid w:val="00957E2A"/>
    <w:rsid w:val="00957EE8"/>
    <w:rsid w:val="009604F5"/>
    <w:rsid w:val="00960B40"/>
    <w:rsid w:val="00960CEA"/>
    <w:rsid w:val="0096155C"/>
    <w:rsid w:val="00961CAC"/>
    <w:rsid w:val="00961D21"/>
    <w:rsid w:val="00961E56"/>
    <w:rsid w:val="00961F1B"/>
    <w:rsid w:val="00962010"/>
    <w:rsid w:val="0096277D"/>
    <w:rsid w:val="00962839"/>
    <w:rsid w:val="00962926"/>
    <w:rsid w:val="0096299E"/>
    <w:rsid w:val="009629B2"/>
    <w:rsid w:val="00962AE7"/>
    <w:rsid w:val="00962F18"/>
    <w:rsid w:val="00962F33"/>
    <w:rsid w:val="00962F64"/>
    <w:rsid w:val="00962F6B"/>
    <w:rsid w:val="00963152"/>
    <w:rsid w:val="00963294"/>
    <w:rsid w:val="00963440"/>
    <w:rsid w:val="009636F5"/>
    <w:rsid w:val="00963ACE"/>
    <w:rsid w:val="00963D61"/>
    <w:rsid w:val="00963D67"/>
    <w:rsid w:val="00963F0E"/>
    <w:rsid w:val="00963FC2"/>
    <w:rsid w:val="0096443A"/>
    <w:rsid w:val="0096452E"/>
    <w:rsid w:val="00964713"/>
    <w:rsid w:val="00964859"/>
    <w:rsid w:val="00964A49"/>
    <w:rsid w:val="00964B9A"/>
    <w:rsid w:val="00964D9E"/>
    <w:rsid w:val="00964DFA"/>
    <w:rsid w:val="009650F2"/>
    <w:rsid w:val="0096525E"/>
    <w:rsid w:val="00965264"/>
    <w:rsid w:val="009659B3"/>
    <w:rsid w:val="00965B8C"/>
    <w:rsid w:val="00965C69"/>
    <w:rsid w:val="00966959"/>
    <w:rsid w:val="00966B73"/>
    <w:rsid w:val="00966D95"/>
    <w:rsid w:val="00966E5F"/>
    <w:rsid w:val="0096711C"/>
    <w:rsid w:val="009672F0"/>
    <w:rsid w:val="00967584"/>
    <w:rsid w:val="0096788C"/>
    <w:rsid w:val="009679B0"/>
    <w:rsid w:val="00967BFD"/>
    <w:rsid w:val="00967D84"/>
    <w:rsid w:val="0096B5C2"/>
    <w:rsid w:val="0096F21E"/>
    <w:rsid w:val="00970243"/>
    <w:rsid w:val="0097050D"/>
    <w:rsid w:val="00970704"/>
    <w:rsid w:val="0097072A"/>
    <w:rsid w:val="009707D7"/>
    <w:rsid w:val="00970DA8"/>
    <w:rsid w:val="00971066"/>
    <w:rsid w:val="009712E3"/>
    <w:rsid w:val="009713D1"/>
    <w:rsid w:val="00971499"/>
    <w:rsid w:val="00971B7F"/>
    <w:rsid w:val="00971DCF"/>
    <w:rsid w:val="00971F36"/>
    <w:rsid w:val="00971FEF"/>
    <w:rsid w:val="009721A4"/>
    <w:rsid w:val="00972666"/>
    <w:rsid w:val="00972D66"/>
    <w:rsid w:val="00972DC7"/>
    <w:rsid w:val="009730D0"/>
    <w:rsid w:val="00973201"/>
    <w:rsid w:val="0097398E"/>
    <w:rsid w:val="00973D7A"/>
    <w:rsid w:val="00973E6E"/>
    <w:rsid w:val="009742C7"/>
    <w:rsid w:val="00974616"/>
    <w:rsid w:val="00974717"/>
    <w:rsid w:val="0097475A"/>
    <w:rsid w:val="00974943"/>
    <w:rsid w:val="00974B5F"/>
    <w:rsid w:val="00974C94"/>
    <w:rsid w:val="00974E7E"/>
    <w:rsid w:val="00974E99"/>
    <w:rsid w:val="00975146"/>
    <w:rsid w:val="0097519B"/>
    <w:rsid w:val="00975650"/>
    <w:rsid w:val="0097586B"/>
    <w:rsid w:val="00975B13"/>
    <w:rsid w:val="00975F6B"/>
    <w:rsid w:val="00975FB6"/>
    <w:rsid w:val="00976117"/>
    <w:rsid w:val="00976726"/>
    <w:rsid w:val="00976754"/>
    <w:rsid w:val="009767F7"/>
    <w:rsid w:val="00976850"/>
    <w:rsid w:val="00976918"/>
    <w:rsid w:val="009770B0"/>
    <w:rsid w:val="00977463"/>
    <w:rsid w:val="009777AE"/>
    <w:rsid w:val="009777E6"/>
    <w:rsid w:val="009777F5"/>
    <w:rsid w:val="00977FB5"/>
    <w:rsid w:val="00980313"/>
    <w:rsid w:val="00980495"/>
    <w:rsid w:val="009808B3"/>
    <w:rsid w:val="00980937"/>
    <w:rsid w:val="00980DA0"/>
    <w:rsid w:val="00981308"/>
    <w:rsid w:val="0098139E"/>
    <w:rsid w:val="00982964"/>
    <w:rsid w:val="00982FAE"/>
    <w:rsid w:val="00983641"/>
    <w:rsid w:val="0098369F"/>
    <w:rsid w:val="00983736"/>
    <w:rsid w:val="00983ABB"/>
    <w:rsid w:val="00983CF1"/>
    <w:rsid w:val="00984130"/>
    <w:rsid w:val="009845B9"/>
    <w:rsid w:val="0098505E"/>
    <w:rsid w:val="009852E8"/>
    <w:rsid w:val="00985361"/>
    <w:rsid w:val="00985794"/>
    <w:rsid w:val="0098583F"/>
    <w:rsid w:val="009864D0"/>
    <w:rsid w:val="0098656D"/>
    <w:rsid w:val="0098669A"/>
    <w:rsid w:val="00986D78"/>
    <w:rsid w:val="00986EB5"/>
    <w:rsid w:val="009871A2"/>
    <w:rsid w:val="00987CD2"/>
    <w:rsid w:val="009902D5"/>
    <w:rsid w:val="009902E3"/>
    <w:rsid w:val="00990653"/>
    <w:rsid w:val="009908D4"/>
    <w:rsid w:val="009908D6"/>
    <w:rsid w:val="00990AC5"/>
    <w:rsid w:val="0099102E"/>
    <w:rsid w:val="009911BA"/>
    <w:rsid w:val="00991383"/>
    <w:rsid w:val="00991386"/>
    <w:rsid w:val="0099175A"/>
    <w:rsid w:val="00991809"/>
    <w:rsid w:val="00991956"/>
    <w:rsid w:val="00991D04"/>
    <w:rsid w:val="0099204D"/>
    <w:rsid w:val="00992131"/>
    <w:rsid w:val="009926CC"/>
    <w:rsid w:val="00992E8C"/>
    <w:rsid w:val="0099317B"/>
    <w:rsid w:val="009931DB"/>
    <w:rsid w:val="009933DD"/>
    <w:rsid w:val="009935F8"/>
    <w:rsid w:val="00993642"/>
    <w:rsid w:val="00993735"/>
    <w:rsid w:val="00993771"/>
    <w:rsid w:val="00993A58"/>
    <w:rsid w:val="00993AD0"/>
    <w:rsid w:val="009940EB"/>
    <w:rsid w:val="00994397"/>
    <w:rsid w:val="009943F6"/>
    <w:rsid w:val="00994632"/>
    <w:rsid w:val="009948F0"/>
    <w:rsid w:val="00994A1E"/>
    <w:rsid w:val="00994BA4"/>
    <w:rsid w:val="00994FBE"/>
    <w:rsid w:val="0099524F"/>
    <w:rsid w:val="00995514"/>
    <w:rsid w:val="0099564C"/>
    <w:rsid w:val="0099646A"/>
    <w:rsid w:val="00996B25"/>
    <w:rsid w:val="009971C0"/>
    <w:rsid w:val="0099798E"/>
    <w:rsid w:val="009979D6"/>
    <w:rsid w:val="00997C05"/>
    <w:rsid w:val="00997FBE"/>
    <w:rsid w:val="009A00C6"/>
    <w:rsid w:val="009A033D"/>
    <w:rsid w:val="009A0459"/>
    <w:rsid w:val="009A0EFC"/>
    <w:rsid w:val="009A0F66"/>
    <w:rsid w:val="009A13A4"/>
    <w:rsid w:val="009A15A6"/>
    <w:rsid w:val="009A1742"/>
    <w:rsid w:val="009A1B53"/>
    <w:rsid w:val="009A1D71"/>
    <w:rsid w:val="009A1FC9"/>
    <w:rsid w:val="009A20BD"/>
    <w:rsid w:val="009A2229"/>
    <w:rsid w:val="009A260A"/>
    <w:rsid w:val="009A26C1"/>
    <w:rsid w:val="009A2953"/>
    <w:rsid w:val="009A2B6C"/>
    <w:rsid w:val="009A2CA8"/>
    <w:rsid w:val="009A2CF0"/>
    <w:rsid w:val="009A2F13"/>
    <w:rsid w:val="009A301C"/>
    <w:rsid w:val="009A3D46"/>
    <w:rsid w:val="009A3DDE"/>
    <w:rsid w:val="009A413E"/>
    <w:rsid w:val="009A43BC"/>
    <w:rsid w:val="009A46CA"/>
    <w:rsid w:val="009A48D5"/>
    <w:rsid w:val="009A4A49"/>
    <w:rsid w:val="009A5230"/>
    <w:rsid w:val="009A56DE"/>
    <w:rsid w:val="009A58B8"/>
    <w:rsid w:val="009A5B0C"/>
    <w:rsid w:val="009A63BA"/>
    <w:rsid w:val="009A6404"/>
    <w:rsid w:val="009A6515"/>
    <w:rsid w:val="009A6586"/>
    <w:rsid w:val="009A66FE"/>
    <w:rsid w:val="009A6C62"/>
    <w:rsid w:val="009A7514"/>
    <w:rsid w:val="009A7540"/>
    <w:rsid w:val="009A7607"/>
    <w:rsid w:val="009A774C"/>
    <w:rsid w:val="009A7FF6"/>
    <w:rsid w:val="009B0032"/>
    <w:rsid w:val="009B039A"/>
    <w:rsid w:val="009B06FB"/>
    <w:rsid w:val="009B0880"/>
    <w:rsid w:val="009B0ECB"/>
    <w:rsid w:val="009B10C0"/>
    <w:rsid w:val="009B11EA"/>
    <w:rsid w:val="009B1885"/>
    <w:rsid w:val="009B1B11"/>
    <w:rsid w:val="009B1DD0"/>
    <w:rsid w:val="009B2309"/>
    <w:rsid w:val="009B2369"/>
    <w:rsid w:val="009B2D21"/>
    <w:rsid w:val="009B36CB"/>
    <w:rsid w:val="009B38E8"/>
    <w:rsid w:val="009B3C10"/>
    <w:rsid w:val="009B4081"/>
    <w:rsid w:val="009B414D"/>
    <w:rsid w:val="009B4621"/>
    <w:rsid w:val="009B4B1B"/>
    <w:rsid w:val="009B4CDD"/>
    <w:rsid w:val="009B4E23"/>
    <w:rsid w:val="009B5018"/>
    <w:rsid w:val="009B5AEB"/>
    <w:rsid w:val="009B5BA4"/>
    <w:rsid w:val="009B5C63"/>
    <w:rsid w:val="009B5E53"/>
    <w:rsid w:val="009B613C"/>
    <w:rsid w:val="009B616B"/>
    <w:rsid w:val="009B62A5"/>
    <w:rsid w:val="009B691E"/>
    <w:rsid w:val="009B6A29"/>
    <w:rsid w:val="009B6D16"/>
    <w:rsid w:val="009B7047"/>
    <w:rsid w:val="009B7103"/>
    <w:rsid w:val="009B73BC"/>
    <w:rsid w:val="009B74BD"/>
    <w:rsid w:val="009B7A91"/>
    <w:rsid w:val="009B7AF8"/>
    <w:rsid w:val="009C01E9"/>
    <w:rsid w:val="009C0355"/>
    <w:rsid w:val="009C0398"/>
    <w:rsid w:val="009C0863"/>
    <w:rsid w:val="009C088B"/>
    <w:rsid w:val="009C0D20"/>
    <w:rsid w:val="009C0E39"/>
    <w:rsid w:val="009C1625"/>
    <w:rsid w:val="009C16C2"/>
    <w:rsid w:val="009C18A0"/>
    <w:rsid w:val="009C1FAB"/>
    <w:rsid w:val="009C2009"/>
    <w:rsid w:val="009C21C0"/>
    <w:rsid w:val="009C2706"/>
    <w:rsid w:val="009C280E"/>
    <w:rsid w:val="009C2FBC"/>
    <w:rsid w:val="009C3833"/>
    <w:rsid w:val="009C3A44"/>
    <w:rsid w:val="009C3D73"/>
    <w:rsid w:val="009C425C"/>
    <w:rsid w:val="009C49A4"/>
    <w:rsid w:val="009C4C19"/>
    <w:rsid w:val="009C4D9C"/>
    <w:rsid w:val="009C4F6B"/>
    <w:rsid w:val="009C54FD"/>
    <w:rsid w:val="009C5521"/>
    <w:rsid w:val="009C59F7"/>
    <w:rsid w:val="009C5ADE"/>
    <w:rsid w:val="009C5B21"/>
    <w:rsid w:val="009C5BC1"/>
    <w:rsid w:val="009C5F17"/>
    <w:rsid w:val="009C61A0"/>
    <w:rsid w:val="009C6A35"/>
    <w:rsid w:val="009C6BB1"/>
    <w:rsid w:val="009C6C29"/>
    <w:rsid w:val="009C7109"/>
    <w:rsid w:val="009C741D"/>
    <w:rsid w:val="009C774D"/>
    <w:rsid w:val="009C775B"/>
    <w:rsid w:val="009C7927"/>
    <w:rsid w:val="009C7A9B"/>
    <w:rsid w:val="009C7C3C"/>
    <w:rsid w:val="009C7EF7"/>
    <w:rsid w:val="009D078D"/>
    <w:rsid w:val="009D09C2"/>
    <w:rsid w:val="009D0BE4"/>
    <w:rsid w:val="009D0FC0"/>
    <w:rsid w:val="009D1834"/>
    <w:rsid w:val="009D1B9F"/>
    <w:rsid w:val="009D201C"/>
    <w:rsid w:val="009D2154"/>
    <w:rsid w:val="009D299B"/>
    <w:rsid w:val="009D2C69"/>
    <w:rsid w:val="009D312D"/>
    <w:rsid w:val="009D3398"/>
    <w:rsid w:val="009D344E"/>
    <w:rsid w:val="009D347B"/>
    <w:rsid w:val="009D3480"/>
    <w:rsid w:val="009D3679"/>
    <w:rsid w:val="009D3756"/>
    <w:rsid w:val="009D390D"/>
    <w:rsid w:val="009D3BBD"/>
    <w:rsid w:val="009D3D72"/>
    <w:rsid w:val="009D4122"/>
    <w:rsid w:val="009D4797"/>
    <w:rsid w:val="009D4FC6"/>
    <w:rsid w:val="009D5182"/>
    <w:rsid w:val="009D5250"/>
    <w:rsid w:val="009D53E9"/>
    <w:rsid w:val="009D55D0"/>
    <w:rsid w:val="009D590F"/>
    <w:rsid w:val="009D5A21"/>
    <w:rsid w:val="009D5BA3"/>
    <w:rsid w:val="009D5E4B"/>
    <w:rsid w:val="009D62BE"/>
    <w:rsid w:val="009D63BA"/>
    <w:rsid w:val="009D6523"/>
    <w:rsid w:val="009D6604"/>
    <w:rsid w:val="009D667E"/>
    <w:rsid w:val="009D66A5"/>
    <w:rsid w:val="009D66AD"/>
    <w:rsid w:val="009D68EA"/>
    <w:rsid w:val="009D6A24"/>
    <w:rsid w:val="009D6DCA"/>
    <w:rsid w:val="009D722B"/>
    <w:rsid w:val="009D76E2"/>
    <w:rsid w:val="009D7C73"/>
    <w:rsid w:val="009D7F71"/>
    <w:rsid w:val="009E02A8"/>
    <w:rsid w:val="009E0729"/>
    <w:rsid w:val="009E0753"/>
    <w:rsid w:val="009E0EF1"/>
    <w:rsid w:val="009E1068"/>
    <w:rsid w:val="009E11DB"/>
    <w:rsid w:val="009E149C"/>
    <w:rsid w:val="009E1589"/>
    <w:rsid w:val="009E1DAD"/>
    <w:rsid w:val="009E1EDD"/>
    <w:rsid w:val="009E230E"/>
    <w:rsid w:val="009E2779"/>
    <w:rsid w:val="009E2B23"/>
    <w:rsid w:val="009E2C7A"/>
    <w:rsid w:val="009E2D63"/>
    <w:rsid w:val="009E3081"/>
    <w:rsid w:val="009E3660"/>
    <w:rsid w:val="009E38DC"/>
    <w:rsid w:val="009E3950"/>
    <w:rsid w:val="009E397F"/>
    <w:rsid w:val="009E3ADB"/>
    <w:rsid w:val="009E3DC7"/>
    <w:rsid w:val="009E409C"/>
    <w:rsid w:val="009E4148"/>
    <w:rsid w:val="009E4179"/>
    <w:rsid w:val="009E428F"/>
    <w:rsid w:val="009E4377"/>
    <w:rsid w:val="009E4BC0"/>
    <w:rsid w:val="009E4C15"/>
    <w:rsid w:val="009E4E3C"/>
    <w:rsid w:val="009E59D1"/>
    <w:rsid w:val="009E5A2B"/>
    <w:rsid w:val="009E5A30"/>
    <w:rsid w:val="009E5A39"/>
    <w:rsid w:val="009E5E53"/>
    <w:rsid w:val="009E6027"/>
    <w:rsid w:val="009E62E3"/>
    <w:rsid w:val="009E6689"/>
    <w:rsid w:val="009E68AC"/>
    <w:rsid w:val="009E6C42"/>
    <w:rsid w:val="009E730C"/>
    <w:rsid w:val="009E732E"/>
    <w:rsid w:val="009E7347"/>
    <w:rsid w:val="009E76BB"/>
    <w:rsid w:val="009E7A3A"/>
    <w:rsid w:val="009E7A5F"/>
    <w:rsid w:val="009E7B45"/>
    <w:rsid w:val="009E7EA0"/>
    <w:rsid w:val="009E7EA9"/>
    <w:rsid w:val="009F0045"/>
    <w:rsid w:val="009F0182"/>
    <w:rsid w:val="009F0973"/>
    <w:rsid w:val="009F0A1B"/>
    <w:rsid w:val="009F0AAA"/>
    <w:rsid w:val="009F0C00"/>
    <w:rsid w:val="009F122D"/>
    <w:rsid w:val="009F165A"/>
    <w:rsid w:val="009F1957"/>
    <w:rsid w:val="009F1A9F"/>
    <w:rsid w:val="009F1BE5"/>
    <w:rsid w:val="009F1DC8"/>
    <w:rsid w:val="009F2064"/>
    <w:rsid w:val="009F2349"/>
    <w:rsid w:val="009F249B"/>
    <w:rsid w:val="009F307D"/>
    <w:rsid w:val="009F3534"/>
    <w:rsid w:val="009F396A"/>
    <w:rsid w:val="009F3BB6"/>
    <w:rsid w:val="009F40D6"/>
    <w:rsid w:val="009F444A"/>
    <w:rsid w:val="009F45D4"/>
    <w:rsid w:val="009F463A"/>
    <w:rsid w:val="009F476D"/>
    <w:rsid w:val="009F48EC"/>
    <w:rsid w:val="009F4905"/>
    <w:rsid w:val="009F496C"/>
    <w:rsid w:val="009F4B65"/>
    <w:rsid w:val="009F4C0A"/>
    <w:rsid w:val="009F4CDA"/>
    <w:rsid w:val="009F565C"/>
    <w:rsid w:val="009F598F"/>
    <w:rsid w:val="009F5A4C"/>
    <w:rsid w:val="009F5E4A"/>
    <w:rsid w:val="009F5F0A"/>
    <w:rsid w:val="009F5FCD"/>
    <w:rsid w:val="009F625F"/>
    <w:rsid w:val="009F62B1"/>
    <w:rsid w:val="009F64D4"/>
    <w:rsid w:val="009F69B1"/>
    <w:rsid w:val="009F6AAC"/>
    <w:rsid w:val="009F6D55"/>
    <w:rsid w:val="009F70BF"/>
    <w:rsid w:val="009F72D8"/>
    <w:rsid w:val="009F73A1"/>
    <w:rsid w:val="009F7415"/>
    <w:rsid w:val="009F7465"/>
    <w:rsid w:val="009F7763"/>
    <w:rsid w:val="009F7AA5"/>
    <w:rsid w:val="00A005FF"/>
    <w:rsid w:val="00A0145B"/>
    <w:rsid w:val="00A01723"/>
    <w:rsid w:val="00A01738"/>
    <w:rsid w:val="00A0207C"/>
    <w:rsid w:val="00A020E5"/>
    <w:rsid w:val="00A022E9"/>
    <w:rsid w:val="00A023C1"/>
    <w:rsid w:val="00A0262F"/>
    <w:rsid w:val="00A02C55"/>
    <w:rsid w:val="00A02C7A"/>
    <w:rsid w:val="00A02FD6"/>
    <w:rsid w:val="00A0300D"/>
    <w:rsid w:val="00A03030"/>
    <w:rsid w:val="00A030E9"/>
    <w:rsid w:val="00A03343"/>
    <w:rsid w:val="00A034C1"/>
    <w:rsid w:val="00A03629"/>
    <w:rsid w:val="00A03753"/>
    <w:rsid w:val="00A03F42"/>
    <w:rsid w:val="00A04222"/>
    <w:rsid w:val="00A04692"/>
    <w:rsid w:val="00A049CA"/>
    <w:rsid w:val="00A04BC9"/>
    <w:rsid w:val="00A055C5"/>
    <w:rsid w:val="00A0576E"/>
    <w:rsid w:val="00A05A9E"/>
    <w:rsid w:val="00A0609E"/>
    <w:rsid w:val="00A06802"/>
    <w:rsid w:val="00A068D4"/>
    <w:rsid w:val="00A06A89"/>
    <w:rsid w:val="00A06B21"/>
    <w:rsid w:val="00A06D60"/>
    <w:rsid w:val="00A06F17"/>
    <w:rsid w:val="00A07112"/>
    <w:rsid w:val="00A0733E"/>
    <w:rsid w:val="00A0741D"/>
    <w:rsid w:val="00A07685"/>
    <w:rsid w:val="00A077B4"/>
    <w:rsid w:val="00A100A9"/>
    <w:rsid w:val="00A102DA"/>
    <w:rsid w:val="00A10315"/>
    <w:rsid w:val="00A10483"/>
    <w:rsid w:val="00A1060E"/>
    <w:rsid w:val="00A10B4E"/>
    <w:rsid w:val="00A10D70"/>
    <w:rsid w:val="00A10E35"/>
    <w:rsid w:val="00A10EFE"/>
    <w:rsid w:val="00A11253"/>
    <w:rsid w:val="00A11BBB"/>
    <w:rsid w:val="00A11C24"/>
    <w:rsid w:val="00A11EA9"/>
    <w:rsid w:val="00A12085"/>
    <w:rsid w:val="00A120BF"/>
    <w:rsid w:val="00A121EE"/>
    <w:rsid w:val="00A12693"/>
    <w:rsid w:val="00A1292F"/>
    <w:rsid w:val="00A12D5B"/>
    <w:rsid w:val="00A12DA7"/>
    <w:rsid w:val="00A138A4"/>
    <w:rsid w:val="00A13D86"/>
    <w:rsid w:val="00A13DD9"/>
    <w:rsid w:val="00A13FB6"/>
    <w:rsid w:val="00A14063"/>
    <w:rsid w:val="00A14382"/>
    <w:rsid w:val="00A14543"/>
    <w:rsid w:val="00A149F7"/>
    <w:rsid w:val="00A14AB3"/>
    <w:rsid w:val="00A14B99"/>
    <w:rsid w:val="00A14CC8"/>
    <w:rsid w:val="00A14D15"/>
    <w:rsid w:val="00A14F2F"/>
    <w:rsid w:val="00A151BD"/>
    <w:rsid w:val="00A15A8E"/>
    <w:rsid w:val="00A160F0"/>
    <w:rsid w:val="00A16407"/>
    <w:rsid w:val="00A167E6"/>
    <w:rsid w:val="00A16DFD"/>
    <w:rsid w:val="00A173AF"/>
    <w:rsid w:val="00A174DB"/>
    <w:rsid w:val="00A17531"/>
    <w:rsid w:val="00A17E3B"/>
    <w:rsid w:val="00A17EF5"/>
    <w:rsid w:val="00A17FED"/>
    <w:rsid w:val="00A20028"/>
    <w:rsid w:val="00A2021E"/>
    <w:rsid w:val="00A2045B"/>
    <w:rsid w:val="00A2058B"/>
    <w:rsid w:val="00A205B7"/>
    <w:rsid w:val="00A20A4B"/>
    <w:rsid w:val="00A20AD7"/>
    <w:rsid w:val="00A20BF4"/>
    <w:rsid w:val="00A21A37"/>
    <w:rsid w:val="00A21EFF"/>
    <w:rsid w:val="00A22054"/>
    <w:rsid w:val="00A222D3"/>
    <w:rsid w:val="00A22842"/>
    <w:rsid w:val="00A2295E"/>
    <w:rsid w:val="00A22BE9"/>
    <w:rsid w:val="00A22CE8"/>
    <w:rsid w:val="00A22EE8"/>
    <w:rsid w:val="00A23020"/>
    <w:rsid w:val="00A2305B"/>
    <w:rsid w:val="00A2347D"/>
    <w:rsid w:val="00A23923"/>
    <w:rsid w:val="00A23934"/>
    <w:rsid w:val="00A23977"/>
    <w:rsid w:val="00A23A8D"/>
    <w:rsid w:val="00A24191"/>
    <w:rsid w:val="00A24239"/>
    <w:rsid w:val="00A24352"/>
    <w:rsid w:val="00A244C9"/>
    <w:rsid w:val="00A244F0"/>
    <w:rsid w:val="00A24A25"/>
    <w:rsid w:val="00A24A66"/>
    <w:rsid w:val="00A24CD2"/>
    <w:rsid w:val="00A251B4"/>
    <w:rsid w:val="00A25321"/>
    <w:rsid w:val="00A2544D"/>
    <w:rsid w:val="00A257D6"/>
    <w:rsid w:val="00A2595C"/>
    <w:rsid w:val="00A25A2C"/>
    <w:rsid w:val="00A26282"/>
    <w:rsid w:val="00A267B1"/>
    <w:rsid w:val="00A26AF1"/>
    <w:rsid w:val="00A27091"/>
    <w:rsid w:val="00A27231"/>
    <w:rsid w:val="00A272E7"/>
    <w:rsid w:val="00A27433"/>
    <w:rsid w:val="00A27911"/>
    <w:rsid w:val="00A27A4C"/>
    <w:rsid w:val="00A27E47"/>
    <w:rsid w:val="00A27F96"/>
    <w:rsid w:val="00A30550"/>
    <w:rsid w:val="00A30A43"/>
    <w:rsid w:val="00A30AB5"/>
    <w:rsid w:val="00A30E70"/>
    <w:rsid w:val="00A315C4"/>
    <w:rsid w:val="00A3160E"/>
    <w:rsid w:val="00A319AE"/>
    <w:rsid w:val="00A31CA9"/>
    <w:rsid w:val="00A32149"/>
    <w:rsid w:val="00A3216C"/>
    <w:rsid w:val="00A321FF"/>
    <w:rsid w:val="00A32235"/>
    <w:rsid w:val="00A32332"/>
    <w:rsid w:val="00A32375"/>
    <w:rsid w:val="00A323F1"/>
    <w:rsid w:val="00A32D30"/>
    <w:rsid w:val="00A32ED1"/>
    <w:rsid w:val="00A3359E"/>
    <w:rsid w:val="00A33F25"/>
    <w:rsid w:val="00A34267"/>
    <w:rsid w:val="00A34894"/>
    <w:rsid w:val="00A3489A"/>
    <w:rsid w:val="00A34B83"/>
    <w:rsid w:val="00A35033"/>
    <w:rsid w:val="00A3528D"/>
    <w:rsid w:val="00A3554A"/>
    <w:rsid w:val="00A357DF"/>
    <w:rsid w:val="00A359DB"/>
    <w:rsid w:val="00A359FC"/>
    <w:rsid w:val="00A35B6E"/>
    <w:rsid w:val="00A35B7D"/>
    <w:rsid w:val="00A35EBC"/>
    <w:rsid w:val="00A360C0"/>
    <w:rsid w:val="00A361D3"/>
    <w:rsid w:val="00A362FA"/>
    <w:rsid w:val="00A36788"/>
    <w:rsid w:val="00A36FCE"/>
    <w:rsid w:val="00A36FF9"/>
    <w:rsid w:val="00A3713A"/>
    <w:rsid w:val="00A37347"/>
    <w:rsid w:val="00A374B5"/>
    <w:rsid w:val="00A377C9"/>
    <w:rsid w:val="00A37B1F"/>
    <w:rsid w:val="00A37C32"/>
    <w:rsid w:val="00A37EB1"/>
    <w:rsid w:val="00A40057"/>
    <w:rsid w:val="00A4006B"/>
    <w:rsid w:val="00A402D8"/>
    <w:rsid w:val="00A40544"/>
    <w:rsid w:val="00A405AF"/>
    <w:rsid w:val="00A4110E"/>
    <w:rsid w:val="00A411F5"/>
    <w:rsid w:val="00A413FD"/>
    <w:rsid w:val="00A41AA5"/>
    <w:rsid w:val="00A41BC9"/>
    <w:rsid w:val="00A41C8F"/>
    <w:rsid w:val="00A41F08"/>
    <w:rsid w:val="00A42524"/>
    <w:rsid w:val="00A4253B"/>
    <w:rsid w:val="00A427C0"/>
    <w:rsid w:val="00A42819"/>
    <w:rsid w:val="00A42B31"/>
    <w:rsid w:val="00A42CC9"/>
    <w:rsid w:val="00A436A6"/>
    <w:rsid w:val="00A436BB"/>
    <w:rsid w:val="00A43956"/>
    <w:rsid w:val="00A43ACB"/>
    <w:rsid w:val="00A43FC7"/>
    <w:rsid w:val="00A44215"/>
    <w:rsid w:val="00A44479"/>
    <w:rsid w:val="00A44B6E"/>
    <w:rsid w:val="00A44CD7"/>
    <w:rsid w:val="00A454A0"/>
    <w:rsid w:val="00A456B3"/>
    <w:rsid w:val="00A45999"/>
    <w:rsid w:val="00A45F6D"/>
    <w:rsid w:val="00A46260"/>
    <w:rsid w:val="00A46345"/>
    <w:rsid w:val="00A46365"/>
    <w:rsid w:val="00A4682D"/>
    <w:rsid w:val="00A46865"/>
    <w:rsid w:val="00A468EF"/>
    <w:rsid w:val="00A46BF7"/>
    <w:rsid w:val="00A46E3F"/>
    <w:rsid w:val="00A47023"/>
    <w:rsid w:val="00A47209"/>
    <w:rsid w:val="00A4759A"/>
    <w:rsid w:val="00A478DC"/>
    <w:rsid w:val="00A47E5D"/>
    <w:rsid w:val="00A47F23"/>
    <w:rsid w:val="00A50168"/>
    <w:rsid w:val="00A50576"/>
    <w:rsid w:val="00A50FE0"/>
    <w:rsid w:val="00A5123F"/>
    <w:rsid w:val="00A51349"/>
    <w:rsid w:val="00A51CFA"/>
    <w:rsid w:val="00A51F4F"/>
    <w:rsid w:val="00A52107"/>
    <w:rsid w:val="00A5241C"/>
    <w:rsid w:val="00A5254F"/>
    <w:rsid w:val="00A5267E"/>
    <w:rsid w:val="00A52973"/>
    <w:rsid w:val="00A52A18"/>
    <w:rsid w:val="00A52C07"/>
    <w:rsid w:val="00A52F19"/>
    <w:rsid w:val="00A53195"/>
    <w:rsid w:val="00A53981"/>
    <w:rsid w:val="00A53A40"/>
    <w:rsid w:val="00A53CB1"/>
    <w:rsid w:val="00A540C3"/>
    <w:rsid w:val="00A54252"/>
    <w:rsid w:val="00A5434F"/>
    <w:rsid w:val="00A54D01"/>
    <w:rsid w:val="00A54D3E"/>
    <w:rsid w:val="00A55099"/>
    <w:rsid w:val="00A553D8"/>
    <w:rsid w:val="00A55492"/>
    <w:rsid w:val="00A5561E"/>
    <w:rsid w:val="00A55864"/>
    <w:rsid w:val="00A559BE"/>
    <w:rsid w:val="00A55B9F"/>
    <w:rsid w:val="00A55BD1"/>
    <w:rsid w:val="00A55FD2"/>
    <w:rsid w:val="00A56035"/>
    <w:rsid w:val="00A560CB"/>
    <w:rsid w:val="00A567CA"/>
    <w:rsid w:val="00A56C3E"/>
    <w:rsid w:val="00A56C6A"/>
    <w:rsid w:val="00A57556"/>
    <w:rsid w:val="00A575A1"/>
    <w:rsid w:val="00A57A52"/>
    <w:rsid w:val="00A57A94"/>
    <w:rsid w:val="00A57AE5"/>
    <w:rsid w:val="00A57E61"/>
    <w:rsid w:val="00A6000B"/>
    <w:rsid w:val="00A601D9"/>
    <w:rsid w:val="00A603E1"/>
    <w:rsid w:val="00A6045D"/>
    <w:rsid w:val="00A604E2"/>
    <w:rsid w:val="00A60761"/>
    <w:rsid w:val="00A611D4"/>
    <w:rsid w:val="00A615BD"/>
    <w:rsid w:val="00A617BB"/>
    <w:rsid w:val="00A61855"/>
    <w:rsid w:val="00A61905"/>
    <w:rsid w:val="00A61CF6"/>
    <w:rsid w:val="00A61DDE"/>
    <w:rsid w:val="00A61DFD"/>
    <w:rsid w:val="00A62119"/>
    <w:rsid w:val="00A6211E"/>
    <w:rsid w:val="00A621D5"/>
    <w:rsid w:val="00A621ED"/>
    <w:rsid w:val="00A623F5"/>
    <w:rsid w:val="00A6290B"/>
    <w:rsid w:val="00A629EB"/>
    <w:rsid w:val="00A62D84"/>
    <w:rsid w:val="00A62E4D"/>
    <w:rsid w:val="00A62F05"/>
    <w:rsid w:val="00A632B6"/>
    <w:rsid w:val="00A632C9"/>
    <w:rsid w:val="00A6341E"/>
    <w:rsid w:val="00A634D8"/>
    <w:rsid w:val="00A63837"/>
    <w:rsid w:val="00A6389D"/>
    <w:rsid w:val="00A63ADB"/>
    <w:rsid w:val="00A63D85"/>
    <w:rsid w:val="00A63DC0"/>
    <w:rsid w:val="00A64049"/>
    <w:rsid w:val="00A640B0"/>
    <w:rsid w:val="00A64175"/>
    <w:rsid w:val="00A6418D"/>
    <w:rsid w:val="00A6448E"/>
    <w:rsid w:val="00A64F9F"/>
    <w:rsid w:val="00A65095"/>
    <w:rsid w:val="00A6528F"/>
    <w:rsid w:val="00A6575B"/>
    <w:rsid w:val="00A6582D"/>
    <w:rsid w:val="00A659E2"/>
    <w:rsid w:val="00A65AA6"/>
    <w:rsid w:val="00A65B5C"/>
    <w:rsid w:val="00A65DF5"/>
    <w:rsid w:val="00A662A4"/>
    <w:rsid w:val="00A6660B"/>
    <w:rsid w:val="00A66C59"/>
    <w:rsid w:val="00A66DEC"/>
    <w:rsid w:val="00A66F0C"/>
    <w:rsid w:val="00A6702E"/>
    <w:rsid w:val="00A67741"/>
    <w:rsid w:val="00A67893"/>
    <w:rsid w:val="00A6795B"/>
    <w:rsid w:val="00A67BCB"/>
    <w:rsid w:val="00A67CA9"/>
    <w:rsid w:val="00A67D23"/>
    <w:rsid w:val="00A67D53"/>
    <w:rsid w:val="00A67FC7"/>
    <w:rsid w:val="00A702E0"/>
    <w:rsid w:val="00A70450"/>
    <w:rsid w:val="00A706BA"/>
    <w:rsid w:val="00A70BA9"/>
    <w:rsid w:val="00A71263"/>
    <w:rsid w:val="00A71270"/>
    <w:rsid w:val="00A7157D"/>
    <w:rsid w:val="00A718FD"/>
    <w:rsid w:val="00A71D0B"/>
    <w:rsid w:val="00A71DBD"/>
    <w:rsid w:val="00A71FE0"/>
    <w:rsid w:val="00A720A9"/>
    <w:rsid w:val="00A724D7"/>
    <w:rsid w:val="00A7250E"/>
    <w:rsid w:val="00A7282A"/>
    <w:rsid w:val="00A72B55"/>
    <w:rsid w:val="00A72D7C"/>
    <w:rsid w:val="00A73435"/>
    <w:rsid w:val="00A735D3"/>
    <w:rsid w:val="00A73A16"/>
    <w:rsid w:val="00A73F91"/>
    <w:rsid w:val="00A74255"/>
    <w:rsid w:val="00A7434A"/>
    <w:rsid w:val="00A743B6"/>
    <w:rsid w:val="00A74682"/>
    <w:rsid w:val="00A74861"/>
    <w:rsid w:val="00A74AAF"/>
    <w:rsid w:val="00A74D0F"/>
    <w:rsid w:val="00A7503C"/>
    <w:rsid w:val="00A75382"/>
    <w:rsid w:val="00A75432"/>
    <w:rsid w:val="00A75997"/>
    <w:rsid w:val="00A75AB2"/>
    <w:rsid w:val="00A75C1B"/>
    <w:rsid w:val="00A75FCA"/>
    <w:rsid w:val="00A7617B"/>
    <w:rsid w:val="00A7617D"/>
    <w:rsid w:val="00A7629E"/>
    <w:rsid w:val="00A76910"/>
    <w:rsid w:val="00A76FE0"/>
    <w:rsid w:val="00A77061"/>
    <w:rsid w:val="00A7718A"/>
    <w:rsid w:val="00A77A19"/>
    <w:rsid w:val="00A77C31"/>
    <w:rsid w:val="00A7B40D"/>
    <w:rsid w:val="00A7CBFF"/>
    <w:rsid w:val="00A8032B"/>
    <w:rsid w:val="00A805BD"/>
    <w:rsid w:val="00A806D9"/>
    <w:rsid w:val="00A80C02"/>
    <w:rsid w:val="00A80D29"/>
    <w:rsid w:val="00A8132A"/>
    <w:rsid w:val="00A815F4"/>
    <w:rsid w:val="00A81852"/>
    <w:rsid w:val="00A818A8"/>
    <w:rsid w:val="00A81954"/>
    <w:rsid w:val="00A819BA"/>
    <w:rsid w:val="00A81FAF"/>
    <w:rsid w:val="00A82469"/>
    <w:rsid w:val="00A828A3"/>
    <w:rsid w:val="00A828DB"/>
    <w:rsid w:val="00A82956"/>
    <w:rsid w:val="00A82EAE"/>
    <w:rsid w:val="00A82F29"/>
    <w:rsid w:val="00A82F48"/>
    <w:rsid w:val="00A8322A"/>
    <w:rsid w:val="00A83667"/>
    <w:rsid w:val="00A83ABC"/>
    <w:rsid w:val="00A83B65"/>
    <w:rsid w:val="00A83C1D"/>
    <w:rsid w:val="00A83C45"/>
    <w:rsid w:val="00A83C91"/>
    <w:rsid w:val="00A84458"/>
    <w:rsid w:val="00A844A7"/>
    <w:rsid w:val="00A84650"/>
    <w:rsid w:val="00A84823"/>
    <w:rsid w:val="00A84925"/>
    <w:rsid w:val="00A84AA3"/>
    <w:rsid w:val="00A84D8B"/>
    <w:rsid w:val="00A84F20"/>
    <w:rsid w:val="00A84FE8"/>
    <w:rsid w:val="00A8526A"/>
    <w:rsid w:val="00A857BF"/>
    <w:rsid w:val="00A858C2"/>
    <w:rsid w:val="00A85C32"/>
    <w:rsid w:val="00A85C6C"/>
    <w:rsid w:val="00A85DEA"/>
    <w:rsid w:val="00A8622A"/>
    <w:rsid w:val="00A864DC"/>
    <w:rsid w:val="00A86973"/>
    <w:rsid w:val="00A870A6"/>
    <w:rsid w:val="00A872FA"/>
    <w:rsid w:val="00A8737D"/>
    <w:rsid w:val="00A87879"/>
    <w:rsid w:val="00A87C4F"/>
    <w:rsid w:val="00A90747"/>
    <w:rsid w:val="00A90772"/>
    <w:rsid w:val="00A9084C"/>
    <w:rsid w:val="00A90905"/>
    <w:rsid w:val="00A91414"/>
    <w:rsid w:val="00A91550"/>
    <w:rsid w:val="00A916EE"/>
    <w:rsid w:val="00A917DB"/>
    <w:rsid w:val="00A92071"/>
    <w:rsid w:val="00A920BC"/>
    <w:rsid w:val="00A925BA"/>
    <w:rsid w:val="00A925DB"/>
    <w:rsid w:val="00A9287B"/>
    <w:rsid w:val="00A92A1E"/>
    <w:rsid w:val="00A92BB6"/>
    <w:rsid w:val="00A92E32"/>
    <w:rsid w:val="00A92EB6"/>
    <w:rsid w:val="00A933D8"/>
    <w:rsid w:val="00A93AED"/>
    <w:rsid w:val="00A93E39"/>
    <w:rsid w:val="00A94107"/>
    <w:rsid w:val="00A9499F"/>
    <w:rsid w:val="00A94C3F"/>
    <w:rsid w:val="00A94E10"/>
    <w:rsid w:val="00A9506E"/>
    <w:rsid w:val="00A953AA"/>
    <w:rsid w:val="00A958AE"/>
    <w:rsid w:val="00A9591A"/>
    <w:rsid w:val="00A9606D"/>
    <w:rsid w:val="00A96484"/>
    <w:rsid w:val="00A96522"/>
    <w:rsid w:val="00A96891"/>
    <w:rsid w:val="00A96AF2"/>
    <w:rsid w:val="00A96DAB"/>
    <w:rsid w:val="00A96E66"/>
    <w:rsid w:val="00A970A1"/>
    <w:rsid w:val="00A970BD"/>
    <w:rsid w:val="00A971B8"/>
    <w:rsid w:val="00A97414"/>
    <w:rsid w:val="00A975A9"/>
    <w:rsid w:val="00A979CD"/>
    <w:rsid w:val="00A97B4F"/>
    <w:rsid w:val="00A97D15"/>
    <w:rsid w:val="00AA0291"/>
    <w:rsid w:val="00AA0305"/>
    <w:rsid w:val="00AA0B8E"/>
    <w:rsid w:val="00AA0B99"/>
    <w:rsid w:val="00AA0C0E"/>
    <w:rsid w:val="00AA0E54"/>
    <w:rsid w:val="00AA0FF4"/>
    <w:rsid w:val="00AA1082"/>
    <w:rsid w:val="00AA11ED"/>
    <w:rsid w:val="00AA192E"/>
    <w:rsid w:val="00AA1BD3"/>
    <w:rsid w:val="00AA1DDD"/>
    <w:rsid w:val="00AA2126"/>
    <w:rsid w:val="00AA2609"/>
    <w:rsid w:val="00AA2A52"/>
    <w:rsid w:val="00AA2AC8"/>
    <w:rsid w:val="00AA2B0A"/>
    <w:rsid w:val="00AA2D07"/>
    <w:rsid w:val="00AA2E28"/>
    <w:rsid w:val="00AA2FA7"/>
    <w:rsid w:val="00AA3837"/>
    <w:rsid w:val="00AA3C43"/>
    <w:rsid w:val="00AA3E2A"/>
    <w:rsid w:val="00AA3F32"/>
    <w:rsid w:val="00AA4019"/>
    <w:rsid w:val="00AA40C7"/>
    <w:rsid w:val="00AA4167"/>
    <w:rsid w:val="00AA416B"/>
    <w:rsid w:val="00AA43BB"/>
    <w:rsid w:val="00AA4518"/>
    <w:rsid w:val="00AA48D4"/>
    <w:rsid w:val="00AA4A96"/>
    <w:rsid w:val="00AA4BA6"/>
    <w:rsid w:val="00AA511A"/>
    <w:rsid w:val="00AA5468"/>
    <w:rsid w:val="00AA562B"/>
    <w:rsid w:val="00AA5C1E"/>
    <w:rsid w:val="00AA5D84"/>
    <w:rsid w:val="00AA5F0B"/>
    <w:rsid w:val="00AA6CC4"/>
    <w:rsid w:val="00AA7127"/>
    <w:rsid w:val="00AA73D0"/>
    <w:rsid w:val="00AA7A76"/>
    <w:rsid w:val="00AA7F0E"/>
    <w:rsid w:val="00AB0150"/>
    <w:rsid w:val="00AB02A8"/>
    <w:rsid w:val="00AB06B0"/>
    <w:rsid w:val="00AB07AA"/>
    <w:rsid w:val="00AB09B7"/>
    <w:rsid w:val="00AB0A7F"/>
    <w:rsid w:val="00AB12D4"/>
    <w:rsid w:val="00AB158C"/>
    <w:rsid w:val="00AB1770"/>
    <w:rsid w:val="00AB193A"/>
    <w:rsid w:val="00AB1FEC"/>
    <w:rsid w:val="00AB257C"/>
    <w:rsid w:val="00AB2656"/>
    <w:rsid w:val="00AB29C9"/>
    <w:rsid w:val="00AB2C6D"/>
    <w:rsid w:val="00AB3022"/>
    <w:rsid w:val="00AB3413"/>
    <w:rsid w:val="00AB35C6"/>
    <w:rsid w:val="00AB3618"/>
    <w:rsid w:val="00AB37FA"/>
    <w:rsid w:val="00AB38DD"/>
    <w:rsid w:val="00AB3E3F"/>
    <w:rsid w:val="00AB3FB6"/>
    <w:rsid w:val="00AB4054"/>
    <w:rsid w:val="00AB48B8"/>
    <w:rsid w:val="00AB4931"/>
    <w:rsid w:val="00AB4ADA"/>
    <w:rsid w:val="00AB50AD"/>
    <w:rsid w:val="00AB53E8"/>
    <w:rsid w:val="00AB545D"/>
    <w:rsid w:val="00AB549D"/>
    <w:rsid w:val="00AB567C"/>
    <w:rsid w:val="00AB5885"/>
    <w:rsid w:val="00AB60DA"/>
    <w:rsid w:val="00AB6155"/>
    <w:rsid w:val="00AB66DA"/>
    <w:rsid w:val="00AB6924"/>
    <w:rsid w:val="00AB6A1A"/>
    <w:rsid w:val="00AB70C1"/>
    <w:rsid w:val="00AB71D8"/>
    <w:rsid w:val="00AB76DF"/>
    <w:rsid w:val="00AB7734"/>
    <w:rsid w:val="00AB7E93"/>
    <w:rsid w:val="00AC015F"/>
    <w:rsid w:val="00AC0163"/>
    <w:rsid w:val="00AC0605"/>
    <w:rsid w:val="00AC1568"/>
    <w:rsid w:val="00AC1B38"/>
    <w:rsid w:val="00AC1BA4"/>
    <w:rsid w:val="00AC1C69"/>
    <w:rsid w:val="00AC1CB6"/>
    <w:rsid w:val="00AC1FA7"/>
    <w:rsid w:val="00AC20E7"/>
    <w:rsid w:val="00AC212E"/>
    <w:rsid w:val="00AC23DE"/>
    <w:rsid w:val="00AC2517"/>
    <w:rsid w:val="00AC274E"/>
    <w:rsid w:val="00AC29B9"/>
    <w:rsid w:val="00AC2A84"/>
    <w:rsid w:val="00AC2C35"/>
    <w:rsid w:val="00AC2ECB"/>
    <w:rsid w:val="00AC2F71"/>
    <w:rsid w:val="00AC2FC8"/>
    <w:rsid w:val="00AC30D4"/>
    <w:rsid w:val="00AC3516"/>
    <w:rsid w:val="00AC362E"/>
    <w:rsid w:val="00AC3681"/>
    <w:rsid w:val="00AC3959"/>
    <w:rsid w:val="00AC3EFE"/>
    <w:rsid w:val="00AC40B4"/>
    <w:rsid w:val="00AC4319"/>
    <w:rsid w:val="00AC4726"/>
    <w:rsid w:val="00AC4A50"/>
    <w:rsid w:val="00AC4ABF"/>
    <w:rsid w:val="00AC4AD2"/>
    <w:rsid w:val="00AC4DFF"/>
    <w:rsid w:val="00AC5096"/>
    <w:rsid w:val="00AC5631"/>
    <w:rsid w:val="00AC5AB1"/>
    <w:rsid w:val="00AC5B2E"/>
    <w:rsid w:val="00AC5D67"/>
    <w:rsid w:val="00AC60B9"/>
    <w:rsid w:val="00AC6232"/>
    <w:rsid w:val="00AC6F32"/>
    <w:rsid w:val="00AC7000"/>
    <w:rsid w:val="00AC7352"/>
    <w:rsid w:val="00AC7794"/>
    <w:rsid w:val="00AC799E"/>
    <w:rsid w:val="00AD0222"/>
    <w:rsid w:val="00AD0543"/>
    <w:rsid w:val="00AD0551"/>
    <w:rsid w:val="00AD0B0C"/>
    <w:rsid w:val="00AD0B52"/>
    <w:rsid w:val="00AD0F6C"/>
    <w:rsid w:val="00AD13B0"/>
    <w:rsid w:val="00AD13D9"/>
    <w:rsid w:val="00AD142A"/>
    <w:rsid w:val="00AD1439"/>
    <w:rsid w:val="00AD1634"/>
    <w:rsid w:val="00AD1661"/>
    <w:rsid w:val="00AD189B"/>
    <w:rsid w:val="00AD19EA"/>
    <w:rsid w:val="00AD2294"/>
    <w:rsid w:val="00AD27B1"/>
    <w:rsid w:val="00AD29A4"/>
    <w:rsid w:val="00AD2B83"/>
    <w:rsid w:val="00AD2F75"/>
    <w:rsid w:val="00AD307B"/>
    <w:rsid w:val="00AD32E7"/>
    <w:rsid w:val="00AD3C11"/>
    <w:rsid w:val="00AD3C76"/>
    <w:rsid w:val="00AD4002"/>
    <w:rsid w:val="00AD486D"/>
    <w:rsid w:val="00AD4B17"/>
    <w:rsid w:val="00AD4D8F"/>
    <w:rsid w:val="00AD512B"/>
    <w:rsid w:val="00AD5530"/>
    <w:rsid w:val="00AD58CB"/>
    <w:rsid w:val="00AD599A"/>
    <w:rsid w:val="00AD5D4A"/>
    <w:rsid w:val="00AD5F85"/>
    <w:rsid w:val="00AD6450"/>
    <w:rsid w:val="00AD67D6"/>
    <w:rsid w:val="00AD68E5"/>
    <w:rsid w:val="00AD6F76"/>
    <w:rsid w:val="00AD7036"/>
    <w:rsid w:val="00AD707B"/>
    <w:rsid w:val="00AD7367"/>
    <w:rsid w:val="00AD745B"/>
    <w:rsid w:val="00AD7E27"/>
    <w:rsid w:val="00AE011B"/>
    <w:rsid w:val="00AE04E3"/>
    <w:rsid w:val="00AE08F4"/>
    <w:rsid w:val="00AE0D7D"/>
    <w:rsid w:val="00AE0E97"/>
    <w:rsid w:val="00AE1D40"/>
    <w:rsid w:val="00AE1DEE"/>
    <w:rsid w:val="00AE2452"/>
    <w:rsid w:val="00AE249F"/>
    <w:rsid w:val="00AE2A07"/>
    <w:rsid w:val="00AE2AFF"/>
    <w:rsid w:val="00AE2BE3"/>
    <w:rsid w:val="00AE324F"/>
    <w:rsid w:val="00AE32C4"/>
    <w:rsid w:val="00AE344F"/>
    <w:rsid w:val="00AE35C6"/>
    <w:rsid w:val="00AE35D4"/>
    <w:rsid w:val="00AE4002"/>
    <w:rsid w:val="00AE420B"/>
    <w:rsid w:val="00AE424C"/>
    <w:rsid w:val="00AE444D"/>
    <w:rsid w:val="00AE4480"/>
    <w:rsid w:val="00AE44D6"/>
    <w:rsid w:val="00AE4635"/>
    <w:rsid w:val="00AE4691"/>
    <w:rsid w:val="00AE4D0A"/>
    <w:rsid w:val="00AE4D12"/>
    <w:rsid w:val="00AE5059"/>
    <w:rsid w:val="00AE5310"/>
    <w:rsid w:val="00AE5444"/>
    <w:rsid w:val="00AE5607"/>
    <w:rsid w:val="00AE560E"/>
    <w:rsid w:val="00AE591C"/>
    <w:rsid w:val="00AE5A1C"/>
    <w:rsid w:val="00AE6144"/>
    <w:rsid w:val="00AE6212"/>
    <w:rsid w:val="00AE6303"/>
    <w:rsid w:val="00AE6FAE"/>
    <w:rsid w:val="00AE79D3"/>
    <w:rsid w:val="00AE7C7C"/>
    <w:rsid w:val="00AF00A6"/>
    <w:rsid w:val="00AF00C1"/>
    <w:rsid w:val="00AF042F"/>
    <w:rsid w:val="00AF0B72"/>
    <w:rsid w:val="00AF0F6C"/>
    <w:rsid w:val="00AF1115"/>
    <w:rsid w:val="00AF115B"/>
    <w:rsid w:val="00AF1168"/>
    <w:rsid w:val="00AF1269"/>
    <w:rsid w:val="00AF1427"/>
    <w:rsid w:val="00AF18A6"/>
    <w:rsid w:val="00AF1E39"/>
    <w:rsid w:val="00AF1F9E"/>
    <w:rsid w:val="00AF1FAF"/>
    <w:rsid w:val="00AF208A"/>
    <w:rsid w:val="00AF225C"/>
    <w:rsid w:val="00AF2613"/>
    <w:rsid w:val="00AF26F4"/>
    <w:rsid w:val="00AF29B2"/>
    <w:rsid w:val="00AF2B74"/>
    <w:rsid w:val="00AF2E04"/>
    <w:rsid w:val="00AF2E3D"/>
    <w:rsid w:val="00AF2FC4"/>
    <w:rsid w:val="00AF31E4"/>
    <w:rsid w:val="00AF338C"/>
    <w:rsid w:val="00AF3464"/>
    <w:rsid w:val="00AF3CD4"/>
    <w:rsid w:val="00AF3CE6"/>
    <w:rsid w:val="00AF403F"/>
    <w:rsid w:val="00AF41C3"/>
    <w:rsid w:val="00AF4796"/>
    <w:rsid w:val="00AF4912"/>
    <w:rsid w:val="00AF5704"/>
    <w:rsid w:val="00AF5BA0"/>
    <w:rsid w:val="00AF5BBD"/>
    <w:rsid w:val="00AF5E16"/>
    <w:rsid w:val="00AF607A"/>
    <w:rsid w:val="00AF6A54"/>
    <w:rsid w:val="00AF6ECF"/>
    <w:rsid w:val="00AF7139"/>
    <w:rsid w:val="00AF724F"/>
    <w:rsid w:val="00AF7484"/>
    <w:rsid w:val="00AF75A9"/>
    <w:rsid w:val="00AF77D9"/>
    <w:rsid w:val="00AF79DB"/>
    <w:rsid w:val="00AF7C3D"/>
    <w:rsid w:val="00AF7D9A"/>
    <w:rsid w:val="00AF7FB0"/>
    <w:rsid w:val="00AF8511"/>
    <w:rsid w:val="00B00C98"/>
    <w:rsid w:val="00B00E1A"/>
    <w:rsid w:val="00B01263"/>
    <w:rsid w:val="00B01391"/>
    <w:rsid w:val="00B01941"/>
    <w:rsid w:val="00B01E68"/>
    <w:rsid w:val="00B01FC6"/>
    <w:rsid w:val="00B02313"/>
    <w:rsid w:val="00B0246C"/>
    <w:rsid w:val="00B026C5"/>
    <w:rsid w:val="00B0298F"/>
    <w:rsid w:val="00B03112"/>
    <w:rsid w:val="00B03F8E"/>
    <w:rsid w:val="00B0459B"/>
    <w:rsid w:val="00B0476E"/>
    <w:rsid w:val="00B04818"/>
    <w:rsid w:val="00B04A3D"/>
    <w:rsid w:val="00B04A44"/>
    <w:rsid w:val="00B04A9C"/>
    <w:rsid w:val="00B04D7F"/>
    <w:rsid w:val="00B04F75"/>
    <w:rsid w:val="00B050F6"/>
    <w:rsid w:val="00B0536E"/>
    <w:rsid w:val="00B0564B"/>
    <w:rsid w:val="00B0596C"/>
    <w:rsid w:val="00B05D38"/>
    <w:rsid w:val="00B0602F"/>
    <w:rsid w:val="00B061A0"/>
    <w:rsid w:val="00B062B0"/>
    <w:rsid w:val="00B0683B"/>
    <w:rsid w:val="00B0694F"/>
    <w:rsid w:val="00B06B07"/>
    <w:rsid w:val="00B06D4B"/>
    <w:rsid w:val="00B07110"/>
    <w:rsid w:val="00B074D9"/>
    <w:rsid w:val="00B07960"/>
    <w:rsid w:val="00B07A77"/>
    <w:rsid w:val="00B10075"/>
    <w:rsid w:val="00B10299"/>
    <w:rsid w:val="00B104B7"/>
    <w:rsid w:val="00B104EA"/>
    <w:rsid w:val="00B10595"/>
    <w:rsid w:val="00B109CD"/>
    <w:rsid w:val="00B10F45"/>
    <w:rsid w:val="00B110A9"/>
    <w:rsid w:val="00B112FA"/>
    <w:rsid w:val="00B1166F"/>
    <w:rsid w:val="00B11952"/>
    <w:rsid w:val="00B11A1D"/>
    <w:rsid w:val="00B12B57"/>
    <w:rsid w:val="00B12BF5"/>
    <w:rsid w:val="00B12D04"/>
    <w:rsid w:val="00B12EA5"/>
    <w:rsid w:val="00B13063"/>
    <w:rsid w:val="00B1326C"/>
    <w:rsid w:val="00B13333"/>
    <w:rsid w:val="00B13417"/>
    <w:rsid w:val="00B13660"/>
    <w:rsid w:val="00B138CA"/>
    <w:rsid w:val="00B13E72"/>
    <w:rsid w:val="00B13EEA"/>
    <w:rsid w:val="00B13F89"/>
    <w:rsid w:val="00B14356"/>
    <w:rsid w:val="00B1547B"/>
    <w:rsid w:val="00B155D4"/>
    <w:rsid w:val="00B1573D"/>
    <w:rsid w:val="00B16092"/>
    <w:rsid w:val="00B162B1"/>
    <w:rsid w:val="00B165AF"/>
    <w:rsid w:val="00B16827"/>
    <w:rsid w:val="00B16A66"/>
    <w:rsid w:val="00B16AA0"/>
    <w:rsid w:val="00B17702"/>
    <w:rsid w:val="00B17825"/>
    <w:rsid w:val="00B17A56"/>
    <w:rsid w:val="00B200C9"/>
    <w:rsid w:val="00B200DD"/>
    <w:rsid w:val="00B207D6"/>
    <w:rsid w:val="00B20BD9"/>
    <w:rsid w:val="00B2136E"/>
    <w:rsid w:val="00B2145D"/>
    <w:rsid w:val="00B21467"/>
    <w:rsid w:val="00B21661"/>
    <w:rsid w:val="00B21CDB"/>
    <w:rsid w:val="00B22381"/>
    <w:rsid w:val="00B224C3"/>
    <w:rsid w:val="00B22D6C"/>
    <w:rsid w:val="00B22FCE"/>
    <w:rsid w:val="00B22FF5"/>
    <w:rsid w:val="00B2373D"/>
    <w:rsid w:val="00B2374D"/>
    <w:rsid w:val="00B23753"/>
    <w:rsid w:val="00B23F05"/>
    <w:rsid w:val="00B241F8"/>
    <w:rsid w:val="00B2444E"/>
    <w:rsid w:val="00B24657"/>
    <w:rsid w:val="00B24741"/>
    <w:rsid w:val="00B2490D"/>
    <w:rsid w:val="00B2492B"/>
    <w:rsid w:val="00B24AA6"/>
    <w:rsid w:val="00B251B0"/>
    <w:rsid w:val="00B2549E"/>
    <w:rsid w:val="00B25C07"/>
    <w:rsid w:val="00B25CBD"/>
    <w:rsid w:val="00B25EFF"/>
    <w:rsid w:val="00B25F88"/>
    <w:rsid w:val="00B26795"/>
    <w:rsid w:val="00B26C0D"/>
    <w:rsid w:val="00B26F9C"/>
    <w:rsid w:val="00B2719A"/>
    <w:rsid w:val="00B272E8"/>
    <w:rsid w:val="00B277AF"/>
    <w:rsid w:val="00B27FC3"/>
    <w:rsid w:val="00B301DB"/>
    <w:rsid w:val="00B30594"/>
    <w:rsid w:val="00B305D1"/>
    <w:rsid w:val="00B30791"/>
    <w:rsid w:val="00B30CB1"/>
    <w:rsid w:val="00B316AE"/>
    <w:rsid w:val="00B3198E"/>
    <w:rsid w:val="00B31E84"/>
    <w:rsid w:val="00B31F83"/>
    <w:rsid w:val="00B324D4"/>
    <w:rsid w:val="00B326AE"/>
    <w:rsid w:val="00B329ED"/>
    <w:rsid w:val="00B32A04"/>
    <w:rsid w:val="00B32B25"/>
    <w:rsid w:val="00B32CDC"/>
    <w:rsid w:val="00B32DF6"/>
    <w:rsid w:val="00B33183"/>
    <w:rsid w:val="00B335C5"/>
    <w:rsid w:val="00B336E8"/>
    <w:rsid w:val="00B338DE"/>
    <w:rsid w:val="00B33F65"/>
    <w:rsid w:val="00B3409E"/>
    <w:rsid w:val="00B34604"/>
    <w:rsid w:val="00B35014"/>
    <w:rsid w:val="00B355AD"/>
    <w:rsid w:val="00B35EDB"/>
    <w:rsid w:val="00B36185"/>
    <w:rsid w:val="00B362DC"/>
    <w:rsid w:val="00B36484"/>
    <w:rsid w:val="00B36610"/>
    <w:rsid w:val="00B3666F"/>
    <w:rsid w:val="00B366C1"/>
    <w:rsid w:val="00B368C7"/>
    <w:rsid w:val="00B36B05"/>
    <w:rsid w:val="00B36B70"/>
    <w:rsid w:val="00B36C2C"/>
    <w:rsid w:val="00B36D49"/>
    <w:rsid w:val="00B36F62"/>
    <w:rsid w:val="00B37265"/>
    <w:rsid w:val="00B37553"/>
    <w:rsid w:val="00B3770A"/>
    <w:rsid w:val="00B377F9"/>
    <w:rsid w:val="00B3789D"/>
    <w:rsid w:val="00B37926"/>
    <w:rsid w:val="00B40272"/>
    <w:rsid w:val="00B404FE"/>
    <w:rsid w:val="00B4080B"/>
    <w:rsid w:val="00B40C28"/>
    <w:rsid w:val="00B4116B"/>
    <w:rsid w:val="00B4142A"/>
    <w:rsid w:val="00B41723"/>
    <w:rsid w:val="00B41BFE"/>
    <w:rsid w:val="00B41C0B"/>
    <w:rsid w:val="00B41C12"/>
    <w:rsid w:val="00B41F74"/>
    <w:rsid w:val="00B426AD"/>
    <w:rsid w:val="00B4283F"/>
    <w:rsid w:val="00B42BB8"/>
    <w:rsid w:val="00B42C33"/>
    <w:rsid w:val="00B42CCC"/>
    <w:rsid w:val="00B42E30"/>
    <w:rsid w:val="00B42FB1"/>
    <w:rsid w:val="00B431AB"/>
    <w:rsid w:val="00B43570"/>
    <w:rsid w:val="00B43915"/>
    <w:rsid w:val="00B43995"/>
    <w:rsid w:val="00B44651"/>
    <w:rsid w:val="00B44827"/>
    <w:rsid w:val="00B44DD5"/>
    <w:rsid w:val="00B44E82"/>
    <w:rsid w:val="00B44F30"/>
    <w:rsid w:val="00B450E9"/>
    <w:rsid w:val="00B459B3"/>
    <w:rsid w:val="00B45EF1"/>
    <w:rsid w:val="00B45F29"/>
    <w:rsid w:val="00B45F77"/>
    <w:rsid w:val="00B46350"/>
    <w:rsid w:val="00B463CB"/>
    <w:rsid w:val="00B4649B"/>
    <w:rsid w:val="00B465F3"/>
    <w:rsid w:val="00B469AA"/>
    <w:rsid w:val="00B46A0A"/>
    <w:rsid w:val="00B46C9B"/>
    <w:rsid w:val="00B46D21"/>
    <w:rsid w:val="00B4739B"/>
    <w:rsid w:val="00B479CB"/>
    <w:rsid w:val="00B47CEF"/>
    <w:rsid w:val="00B501E1"/>
    <w:rsid w:val="00B50797"/>
    <w:rsid w:val="00B50C3C"/>
    <w:rsid w:val="00B51677"/>
    <w:rsid w:val="00B518CA"/>
    <w:rsid w:val="00B51C45"/>
    <w:rsid w:val="00B51CA8"/>
    <w:rsid w:val="00B51D11"/>
    <w:rsid w:val="00B5201B"/>
    <w:rsid w:val="00B521DD"/>
    <w:rsid w:val="00B522CC"/>
    <w:rsid w:val="00B524A5"/>
    <w:rsid w:val="00B52B11"/>
    <w:rsid w:val="00B52B9A"/>
    <w:rsid w:val="00B52EB8"/>
    <w:rsid w:val="00B52FF2"/>
    <w:rsid w:val="00B5300F"/>
    <w:rsid w:val="00B5318C"/>
    <w:rsid w:val="00B531B2"/>
    <w:rsid w:val="00B5387C"/>
    <w:rsid w:val="00B53CA1"/>
    <w:rsid w:val="00B5415C"/>
    <w:rsid w:val="00B546E9"/>
    <w:rsid w:val="00B5491B"/>
    <w:rsid w:val="00B549E9"/>
    <w:rsid w:val="00B54A5C"/>
    <w:rsid w:val="00B54CC6"/>
    <w:rsid w:val="00B54F5D"/>
    <w:rsid w:val="00B5534D"/>
    <w:rsid w:val="00B557CF"/>
    <w:rsid w:val="00B55E53"/>
    <w:rsid w:val="00B562A3"/>
    <w:rsid w:val="00B56709"/>
    <w:rsid w:val="00B568E0"/>
    <w:rsid w:val="00B56B74"/>
    <w:rsid w:val="00B57436"/>
    <w:rsid w:val="00B57956"/>
    <w:rsid w:val="00B57C30"/>
    <w:rsid w:val="00B57C3A"/>
    <w:rsid w:val="00B57CED"/>
    <w:rsid w:val="00B57FAB"/>
    <w:rsid w:val="00B6085F"/>
    <w:rsid w:val="00B60EB4"/>
    <w:rsid w:val="00B61270"/>
    <w:rsid w:val="00B61277"/>
    <w:rsid w:val="00B612C8"/>
    <w:rsid w:val="00B61459"/>
    <w:rsid w:val="00B61460"/>
    <w:rsid w:val="00B61594"/>
    <w:rsid w:val="00B6164F"/>
    <w:rsid w:val="00B616C3"/>
    <w:rsid w:val="00B61A80"/>
    <w:rsid w:val="00B61D64"/>
    <w:rsid w:val="00B61D67"/>
    <w:rsid w:val="00B6260B"/>
    <w:rsid w:val="00B62BF4"/>
    <w:rsid w:val="00B62C7E"/>
    <w:rsid w:val="00B63163"/>
    <w:rsid w:val="00B633B5"/>
    <w:rsid w:val="00B633D4"/>
    <w:rsid w:val="00B635A7"/>
    <w:rsid w:val="00B636C7"/>
    <w:rsid w:val="00B6377D"/>
    <w:rsid w:val="00B64007"/>
    <w:rsid w:val="00B6441D"/>
    <w:rsid w:val="00B649FA"/>
    <w:rsid w:val="00B64A0F"/>
    <w:rsid w:val="00B6559E"/>
    <w:rsid w:val="00B65610"/>
    <w:rsid w:val="00B6578D"/>
    <w:rsid w:val="00B6583B"/>
    <w:rsid w:val="00B65F07"/>
    <w:rsid w:val="00B65FDF"/>
    <w:rsid w:val="00B66094"/>
    <w:rsid w:val="00B6648B"/>
    <w:rsid w:val="00B66D0D"/>
    <w:rsid w:val="00B66D50"/>
    <w:rsid w:val="00B66FBE"/>
    <w:rsid w:val="00B672F4"/>
    <w:rsid w:val="00B6733F"/>
    <w:rsid w:val="00B679CF"/>
    <w:rsid w:val="00B67A2A"/>
    <w:rsid w:val="00B67B6B"/>
    <w:rsid w:val="00B67E34"/>
    <w:rsid w:val="00B67F50"/>
    <w:rsid w:val="00B67FA2"/>
    <w:rsid w:val="00B70009"/>
    <w:rsid w:val="00B705CA"/>
    <w:rsid w:val="00B7082E"/>
    <w:rsid w:val="00B70896"/>
    <w:rsid w:val="00B708AC"/>
    <w:rsid w:val="00B70C0F"/>
    <w:rsid w:val="00B7153D"/>
    <w:rsid w:val="00B71CDB"/>
    <w:rsid w:val="00B71D54"/>
    <w:rsid w:val="00B7240B"/>
    <w:rsid w:val="00B7264C"/>
    <w:rsid w:val="00B72697"/>
    <w:rsid w:val="00B7272A"/>
    <w:rsid w:val="00B7275C"/>
    <w:rsid w:val="00B72959"/>
    <w:rsid w:val="00B72B09"/>
    <w:rsid w:val="00B72F02"/>
    <w:rsid w:val="00B72FD9"/>
    <w:rsid w:val="00B7302A"/>
    <w:rsid w:val="00B73031"/>
    <w:rsid w:val="00B731BA"/>
    <w:rsid w:val="00B73238"/>
    <w:rsid w:val="00B738D0"/>
    <w:rsid w:val="00B73B80"/>
    <w:rsid w:val="00B743A4"/>
    <w:rsid w:val="00B74E71"/>
    <w:rsid w:val="00B74F9C"/>
    <w:rsid w:val="00B750B2"/>
    <w:rsid w:val="00B751C2"/>
    <w:rsid w:val="00B75216"/>
    <w:rsid w:val="00B7528A"/>
    <w:rsid w:val="00B75311"/>
    <w:rsid w:val="00B7556C"/>
    <w:rsid w:val="00B7563D"/>
    <w:rsid w:val="00B760F8"/>
    <w:rsid w:val="00B76230"/>
    <w:rsid w:val="00B76317"/>
    <w:rsid w:val="00B7676C"/>
    <w:rsid w:val="00B76886"/>
    <w:rsid w:val="00B76901"/>
    <w:rsid w:val="00B76CF5"/>
    <w:rsid w:val="00B77613"/>
    <w:rsid w:val="00B7780E"/>
    <w:rsid w:val="00B7783A"/>
    <w:rsid w:val="00B77981"/>
    <w:rsid w:val="00B77BBF"/>
    <w:rsid w:val="00B77DBE"/>
    <w:rsid w:val="00B803F2"/>
    <w:rsid w:val="00B80666"/>
    <w:rsid w:val="00B8081C"/>
    <w:rsid w:val="00B80D10"/>
    <w:rsid w:val="00B80D2D"/>
    <w:rsid w:val="00B80D66"/>
    <w:rsid w:val="00B8112A"/>
    <w:rsid w:val="00B81217"/>
    <w:rsid w:val="00B81259"/>
    <w:rsid w:val="00B817E2"/>
    <w:rsid w:val="00B81876"/>
    <w:rsid w:val="00B819D6"/>
    <w:rsid w:val="00B82223"/>
    <w:rsid w:val="00B823F6"/>
    <w:rsid w:val="00B825CC"/>
    <w:rsid w:val="00B82620"/>
    <w:rsid w:val="00B82782"/>
    <w:rsid w:val="00B8281F"/>
    <w:rsid w:val="00B82C2E"/>
    <w:rsid w:val="00B82E8D"/>
    <w:rsid w:val="00B8325A"/>
    <w:rsid w:val="00B832F5"/>
    <w:rsid w:val="00B83496"/>
    <w:rsid w:val="00B8362D"/>
    <w:rsid w:val="00B838F8"/>
    <w:rsid w:val="00B83D0B"/>
    <w:rsid w:val="00B83EEA"/>
    <w:rsid w:val="00B84264"/>
    <w:rsid w:val="00B84962"/>
    <w:rsid w:val="00B84A12"/>
    <w:rsid w:val="00B84C7F"/>
    <w:rsid w:val="00B852FC"/>
    <w:rsid w:val="00B859CE"/>
    <w:rsid w:val="00B85A61"/>
    <w:rsid w:val="00B85DCD"/>
    <w:rsid w:val="00B86580"/>
    <w:rsid w:val="00B86EB3"/>
    <w:rsid w:val="00B873CF"/>
    <w:rsid w:val="00B87A2C"/>
    <w:rsid w:val="00B90189"/>
    <w:rsid w:val="00B90232"/>
    <w:rsid w:val="00B904A5"/>
    <w:rsid w:val="00B90AC9"/>
    <w:rsid w:val="00B90B16"/>
    <w:rsid w:val="00B91069"/>
    <w:rsid w:val="00B9124A"/>
    <w:rsid w:val="00B91286"/>
    <w:rsid w:val="00B915DE"/>
    <w:rsid w:val="00B9160E"/>
    <w:rsid w:val="00B91E22"/>
    <w:rsid w:val="00B920D6"/>
    <w:rsid w:val="00B9283C"/>
    <w:rsid w:val="00B92966"/>
    <w:rsid w:val="00B92CA1"/>
    <w:rsid w:val="00B93C86"/>
    <w:rsid w:val="00B93EB1"/>
    <w:rsid w:val="00B942AE"/>
    <w:rsid w:val="00B94931"/>
    <w:rsid w:val="00B94D3F"/>
    <w:rsid w:val="00B94E37"/>
    <w:rsid w:val="00B94F5A"/>
    <w:rsid w:val="00B958F9"/>
    <w:rsid w:val="00B9597B"/>
    <w:rsid w:val="00B95B29"/>
    <w:rsid w:val="00B963C9"/>
    <w:rsid w:val="00B9659E"/>
    <w:rsid w:val="00B96699"/>
    <w:rsid w:val="00B96A5F"/>
    <w:rsid w:val="00B96D96"/>
    <w:rsid w:val="00B96DEF"/>
    <w:rsid w:val="00B975A0"/>
    <w:rsid w:val="00B97930"/>
    <w:rsid w:val="00B97D8F"/>
    <w:rsid w:val="00BA0546"/>
    <w:rsid w:val="00BA074A"/>
    <w:rsid w:val="00BA0865"/>
    <w:rsid w:val="00BA09E4"/>
    <w:rsid w:val="00BA0A58"/>
    <w:rsid w:val="00BA0C47"/>
    <w:rsid w:val="00BA0CDE"/>
    <w:rsid w:val="00BA11A6"/>
    <w:rsid w:val="00BA1305"/>
    <w:rsid w:val="00BA157A"/>
    <w:rsid w:val="00BA1581"/>
    <w:rsid w:val="00BA169C"/>
    <w:rsid w:val="00BA1973"/>
    <w:rsid w:val="00BA1AB1"/>
    <w:rsid w:val="00BA28F3"/>
    <w:rsid w:val="00BA2C36"/>
    <w:rsid w:val="00BA3679"/>
    <w:rsid w:val="00BA3861"/>
    <w:rsid w:val="00BA3934"/>
    <w:rsid w:val="00BA3E8C"/>
    <w:rsid w:val="00BA3F7B"/>
    <w:rsid w:val="00BA41A7"/>
    <w:rsid w:val="00BA42CB"/>
    <w:rsid w:val="00BA4370"/>
    <w:rsid w:val="00BA4A30"/>
    <w:rsid w:val="00BA4FA4"/>
    <w:rsid w:val="00BA5113"/>
    <w:rsid w:val="00BA55FE"/>
    <w:rsid w:val="00BA57A7"/>
    <w:rsid w:val="00BA57E8"/>
    <w:rsid w:val="00BA5934"/>
    <w:rsid w:val="00BA5973"/>
    <w:rsid w:val="00BA59C6"/>
    <w:rsid w:val="00BA5A41"/>
    <w:rsid w:val="00BA5AA4"/>
    <w:rsid w:val="00BA651F"/>
    <w:rsid w:val="00BA69E1"/>
    <w:rsid w:val="00BA6C24"/>
    <w:rsid w:val="00BA735F"/>
    <w:rsid w:val="00BA7A2D"/>
    <w:rsid w:val="00BA7B2D"/>
    <w:rsid w:val="00BA7B3C"/>
    <w:rsid w:val="00BA7CC4"/>
    <w:rsid w:val="00BA7D3C"/>
    <w:rsid w:val="00BA7E38"/>
    <w:rsid w:val="00BB0339"/>
    <w:rsid w:val="00BB076D"/>
    <w:rsid w:val="00BB07A0"/>
    <w:rsid w:val="00BB08B0"/>
    <w:rsid w:val="00BB08F9"/>
    <w:rsid w:val="00BB09D1"/>
    <w:rsid w:val="00BB0D9E"/>
    <w:rsid w:val="00BB0E96"/>
    <w:rsid w:val="00BB10B1"/>
    <w:rsid w:val="00BB1192"/>
    <w:rsid w:val="00BB1194"/>
    <w:rsid w:val="00BB122E"/>
    <w:rsid w:val="00BB133C"/>
    <w:rsid w:val="00BB1478"/>
    <w:rsid w:val="00BB160E"/>
    <w:rsid w:val="00BB2A17"/>
    <w:rsid w:val="00BB2B0F"/>
    <w:rsid w:val="00BB2C66"/>
    <w:rsid w:val="00BB2F1F"/>
    <w:rsid w:val="00BB3367"/>
    <w:rsid w:val="00BB3718"/>
    <w:rsid w:val="00BB3877"/>
    <w:rsid w:val="00BB3BF4"/>
    <w:rsid w:val="00BB3F13"/>
    <w:rsid w:val="00BB403B"/>
    <w:rsid w:val="00BB443B"/>
    <w:rsid w:val="00BB452C"/>
    <w:rsid w:val="00BB477F"/>
    <w:rsid w:val="00BB481E"/>
    <w:rsid w:val="00BB4854"/>
    <w:rsid w:val="00BB4C60"/>
    <w:rsid w:val="00BB4FE7"/>
    <w:rsid w:val="00BB5060"/>
    <w:rsid w:val="00BB552F"/>
    <w:rsid w:val="00BB55B8"/>
    <w:rsid w:val="00BB576A"/>
    <w:rsid w:val="00BB57E4"/>
    <w:rsid w:val="00BB58E1"/>
    <w:rsid w:val="00BB58E8"/>
    <w:rsid w:val="00BB5A8E"/>
    <w:rsid w:val="00BB5D6C"/>
    <w:rsid w:val="00BB62CF"/>
    <w:rsid w:val="00BB6337"/>
    <w:rsid w:val="00BB6880"/>
    <w:rsid w:val="00BB6BB9"/>
    <w:rsid w:val="00BB6CD3"/>
    <w:rsid w:val="00BB6E80"/>
    <w:rsid w:val="00BB7340"/>
    <w:rsid w:val="00BB7CDA"/>
    <w:rsid w:val="00BB7F2F"/>
    <w:rsid w:val="00BC0018"/>
    <w:rsid w:val="00BC0115"/>
    <w:rsid w:val="00BC086A"/>
    <w:rsid w:val="00BC0D0F"/>
    <w:rsid w:val="00BC0D65"/>
    <w:rsid w:val="00BC113B"/>
    <w:rsid w:val="00BC1E4A"/>
    <w:rsid w:val="00BC210A"/>
    <w:rsid w:val="00BC2135"/>
    <w:rsid w:val="00BC21C7"/>
    <w:rsid w:val="00BC23BD"/>
    <w:rsid w:val="00BC2640"/>
    <w:rsid w:val="00BC2809"/>
    <w:rsid w:val="00BC2C9A"/>
    <w:rsid w:val="00BC307F"/>
    <w:rsid w:val="00BC3092"/>
    <w:rsid w:val="00BC3115"/>
    <w:rsid w:val="00BC32A2"/>
    <w:rsid w:val="00BC32E0"/>
    <w:rsid w:val="00BC34E2"/>
    <w:rsid w:val="00BC3639"/>
    <w:rsid w:val="00BC3ABF"/>
    <w:rsid w:val="00BC3E5E"/>
    <w:rsid w:val="00BC401E"/>
    <w:rsid w:val="00BC407E"/>
    <w:rsid w:val="00BC446A"/>
    <w:rsid w:val="00BC4D44"/>
    <w:rsid w:val="00BC4E2D"/>
    <w:rsid w:val="00BC54FB"/>
    <w:rsid w:val="00BC5767"/>
    <w:rsid w:val="00BC5BC5"/>
    <w:rsid w:val="00BC5FFB"/>
    <w:rsid w:val="00BC63B0"/>
    <w:rsid w:val="00BC6612"/>
    <w:rsid w:val="00BC665E"/>
    <w:rsid w:val="00BC68AF"/>
    <w:rsid w:val="00BC69B3"/>
    <w:rsid w:val="00BC6B95"/>
    <w:rsid w:val="00BC6CDF"/>
    <w:rsid w:val="00BC6CFC"/>
    <w:rsid w:val="00BC70B9"/>
    <w:rsid w:val="00BC7215"/>
    <w:rsid w:val="00BC7944"/>
    <w:rsid w:val="00BC7A20"/>
    <w:rsid w:val="00BC7C90"/>
    <w:rsid w:val="00BC7E96"/>
    <w:rsid w:val="00BD092E"/>
    <w:rsid w:val="00BD0BAF"/>
    <w:rsid w:val="00BD0BC6"/>
    <w:rsid w:val="00BD0E53"/>
    <w:rsid w:val="00BD0E97"/>
    <w:rsid w:val="00BD1069"/>
    <w:rsid w:val="00BD1093"/>
    <w:rsid w:val="00BD1284"/>
    <w:rsid w:val="00BD15C4"/>
    <w:rsid w:val="00BD1815"/>
    <w:rsid w:val="00BD1E20"/>
    <w:rsid w:val="00BD202D"/>
    <w:rsid w:val="00BD2050"/>
    <w:rsid w:val="00BD225B"/>
    <w:rsid w:val="00BD2570"/>
    <w:rsid w:val="00BD2B2B"/>
    <w:rsid w:val="00BD2CCE"/>
    <w:rsid w:val="00BD2E91"/>
    <w:rsid w:val="00BD2EE6"/>
    <w:rsid w:val="00BD2F6D"/>
    <w:rsid w:val="00BD347F"/>
    <w:rsid w:val="00BD3811"/>
    <w:rsid w:val="00BD3BC4"/>
    <w:rsid w:val="00BD3C66"/>
    <w:rsid w:val="00BD3D0B"/>
    <w:rsid w:val="00BD3E67"/>
    <w:rsid w:val="00BD4252"/>
    <w:rsid w:val="00BD456C"/>
    <w:rsid w:val="00BD45A9"/>
    <w:rsid w:val="00BD45BC"/>
    <w:rsid w:val="00BD4D15"/>
    <w:rsid w:val="00BD4D69"/>
    <w:rsid w:val="00BD559A"/>
    <w:rsid w:val="00BD590C"/>
    <w:rsid w:val="00BD5ADE"/>
    <w:rsid w:val="00BD5F1B"/>
    <w:rsid w:val="00BD603D"/>
    <w:rsid w:val="00BD6079"/>
    <w:rsid w:val="00BD61AF"/>
    <w:rsid w:val="00BD6462"/>
    <w:rsid w:val="00BD6607"/>
    <w:rsid w:val="00BD665B"/>
    <w:rsid w:val="00BD66A3"/>
    <w:rsid w:val="00BD6738"/>
    <w:rsid w:val="00BD6843"/>
    <w:rsid w:val="00BD6993"/>
    <w:rsid w:val="00BD6F04"/>
    <w:rsid w:val="00BD6F25"/>
    <w:rsid w:val="00BD71AB"/>
    <w:rsid w:val="00BD71AF"/>
    <w:rsid w:val="00BD722D"/>
    <w:rsid w:val="00BD7466"/>
    <w:rsid w:val="00BD74C7"/>
    <w:rsid w:val="00BD765A"/>
    <w:rsid w:val="00BD7EEE"/>
    <w:rsid w:val="00BE02A9"/>
    <w:rsid w:val="00BE053D"/>
    <w:rsid w:val="00BE05C9"/>
    <w:rsid w:val="00BE06A8"/>
    <w:rsid w:val="00BE07F3"/>
    <w:rsid w:val="00BE08B5"/>
    <w:rsid w:val="00BE0D23"/>
    <w:rsid w:val="00BE167A"/>
    <w:rsid w:val="00BE1930"/>
    <w:rsid w:val="00BE1945"/>
    <w:rsid w:val="00BE1A45"/>
    <w:rsid w:val="00BE1ACB"/>
    <w:rsid w:val="00BE1E68"/>
    <w:rsid w:val="00BE21BC"/>
    <w:rsid w:val="00BE23D1"/>
    <w:rsid w:val="00BE24E0"/>
    <w:rsid w:val="00BE25A0"/>
    <w:rsid w:val="00BE2B58"/>
    <w:rsid w:val="00BE2DDA"/>
    <w:rsid w:val="00BE3016"/>
    <w:rsid w:val="00BE3285"/>
    <w:rsid w:val="00BE337E"/>
    <w:rsid w:val="00BE34F4"/>
    <w:rsid w:val="00BE3516"/>
    <w:rsid w:val="00BE370C"/>
    <w:rsid w:val="00BE37F5"/>
    <w:rsid w:val="00BE39F2"/>
    <w:rsid w:val="00BE3F34"/>
    <w:rsid w:val="00BE4085"/>
    <w:rsid w:val="00BE4112"/>
    <w:rsid w:val="00BE42AE"/>
    <w:rsid w:val="00BE43D0"/>
    <w:rsid w:val="00BE4420"/>
    <w:rsid w:val="00BE446B"/>
    <w:rsid w:val="00BE48F2"/>
    <w:rsid w:val="00BE4967"/>
    <w:rsid w:val="00BE49A0"/>
    <w:rsid w:val="00BE53BF"/>
    <w:rsid w:val="00BE5B26"/>
    <w:rsid w:val="00BE5E15"/>
    <w:rsid w:val="00BE6245"/>
    <w:rsid w:val="00BE6486"/>
    <w:rsid w:val="00BE6697"/>
    <w:rsid w:val="00BE6808"/>
    <w:rsid w:val="00BE6ADE"/>
    <w:rsid w:val="00BE6CA8"/>
    <w:rsid w:val="00BE6E05"/>
    <w:rsid w:val="00BE7054"/>
    <w:rsid w:val="00BE71A4"/>
    <w:rsid w:val="00BE72EC"/>
    <w:rsid w:val="00BE776B"/>
    <w:rsid w:val="00BE7857"/>
    <w:rsid w:val="00BE7941"/>
    <w:rsid w:val="00BE7E15"/>
    <w:rsid w:val="00BE7FB8"/>
    <w:rsid w:val="00BE86FA"/>
    <w:rsid w:val="00BF00EE"/>
    <w:rsid w:val="00BF0712"/>
    <w:rsid w:val="00BF0AC2"/>
    <w:rsid w:val="00BF0B33"/>
    <w:rsid w:val="00BF0BB1"/>
    <w:rsid w:val="00BF0E47"/>
    <w:rsid w:val="00BF10F7"/>
    <w:rsid w:val="00BF1129"/>
    <w:rsid w:val="00BF11A7"/>
    <w:rsid w:val="00BF14BF"/>
    <w:rsid w:val="00BF14E8"/>
    <w:rsid w:val="00BF17A2"/>
    <w:rsid w:val="00BF1869"/>
    <w:rsid w:val="00BF1A03"/>
    <w:rsid w:val="00BF1AD7"/>
    <w:rsid w:val="00BF207B"/>
    <w:rsid w:val="00BF20BA"/>
    <w:rsid w:val="00BF213F"/>
    <w:rsid w:val="00BF229B"/>
    <w:rsid w:val="00BF2344"/>
    <w:rsid w:val="00BF2BFA"/>
    <w:rsid w:val="00BF30DB"/>
    <w:rsid w:val="00BF3446"/>
    <w:rsid w:val="00BF37DD"/>
    <w:rsid w:val="00BF37F5"/>
    <w:rsid w:val="00BF380D"/>
    <w:rsid w:val="00BF388A"/>
    <w:rsid w:val="00BF3A75"/>
    <w:rsid w:val="00BF3C0E"/>
    <w:rsid w:val="00BF3DBA"/>
    <w:rsid w:val="00BF406D"/>
    <w:rsid w:val="00BF45F1"/>
    <w:rsid w:val="00BF488A"/>
    <w:rsid w:val="00BF4974"/>
    <w:rsid w:val="00BF4B85"/>
    <w:rsid w:val="00BF4CB1"/>
    <w:rsid w:val="00BF53B9"/>
    <w:rsid w:val="00BF5CC7"/>
    <w:rsid w:val="00BF5ED3"/>
    <w:rsid w:val="00BF5FD9"/>
    <w:rsid w:val="00BF6046"/>
    <w:rsid w:val="00BF61A2"/>
    <w:rsid w:val="00BF6392"/>
    <w:rsid w:val="00BF647F"/>
    <w:rsid w:val="00BF6695"/>
    <w:rsid w:val="00BF6952"/>
    <w:rsid w:val="00BF6BC4"/>
    <w:rsid w:val="00BF6DE8"/>
    <w:rsid w:val="00BF6FE6"/>
    <w:rsid w:val="00BF7154"/>
    <w:rsid w:val="00BF724C"/>
    <w:rsid w:val="00BF7395"/>
    <w:rsid w:val="00BF768A"/>
    <w:rsid w:val="00BF775B"/>
    <w:rsid w:val="00BF778F"/>
    <w:rsid w:val="00BF7B3C"/>
    <w:rsid w:val="00C00368"/>
    <w:rsid w:val="00C00DB6"/>
    <w:rsid w:val="00C011CF"/>
    <w:rsid w:val="00C01422"/>
    <w:rsid w:val="00C01993"/>
    <w:rsid w:val="00C01A8E"/>
    <w:rsid w:val="00C01F32"/>
    <w:rsid w:val="00C02310"/>
    <w:rsid w:val="00C024D8"/>
    <w:rsid w:val="00C02844"/>
    <w:rsid w:val="00C02BC8"/>
    <w:rsid w:val="00C02D0B"/>
    <w:rsid w:val="00C02E46"/>
    <w:rsid w:val="00C03039"/>
    <w:rsid w:val="00C03135"/>
    <w:rsid w:val="00C038D4"/>
    <w:rsid w:val="00C038EA"/>
    <w:rsid w:val="00C03D5B"/>
    <w:rsid w:val="00C03D79"/>
    <w:rsid w:val="00C03F2A"/>
    <w:rsid w:val="00C03F8E"/>
    <w:rsid w:val="00C04000"/>
    <w:rsid w:val="00C0409A"/>
    <w:rsid w:val="00C0445F"/>
    <w:rsid w:val="00C04AD2"/>
    <w:rsid w:val="00C04B03"/>
    <w:rsid w:val="00C04FC9"/>
    <w:rsid w:val="00C05518"/>
    <w:rsid w:val="00C056B1"/>
    <w:rsid w:val="00C05C59"/>
    <w:rsid w:val="00C05D16"/>
    <w:rsid w:val="00C05F8A"/>
    <w:rsid w:val="00C06359"/>
    <w:rsid w:val="00C06668"/>
    <w:rsid w:val="00C0671C"/>
    <w:rsid w:val="00C0674F"/>
    <w:rsid w:val="00C067AA"/>
    <w:rsid w:val="00C06952"/>
    <w:rsid w:val="00C0700B"/>
    <w:rsid w:val="00C076A2"/>
    <w:rsid w:val="00C07789"/>
    <w:rsid w:val="00C07A88"/>
    <w:rsid w:val="00C07A89"/>
    <w:rsid w:val="00C07AAE"/>
    <w:rsid w:val="00C100DC"/>
    <w:rsid w:val="00C104A3"/>
    <w:rsid w:val="00C10E05"/>
    <w:rsid w:val="00C10F43"/>
    <w:rsid w:val="00C10F6A"/>
    <w:rsid w:val="00C11C54"/>
    <w:rsid w:val="00C11C71"/>
    <w:rsid w:val="00C11E61"/>
    <w:rsid w:val="00C1219B"/>
    <w:rsid w:val="00C123BD"/>
    <w:rsid w:val="00C1250B"/>
    <w:rsid w:val="00C12713"/>
    <w:rsid w:val="00C12BD8"/>
    <w:rsid w:val="00C12F79"/>
    <w:rsid w:val="00C13080"/>
    <w:rsid w:val="00C13622"/>
    <w:rsid w:val="00C13F12"/>
    <w:rsid w:val="00C14371"/>
    <w:rsid w:val="00C14448"/>
    <w:rsid w:val="00C14449"/>
    <w:rsid w:val="00C14586"/>
    <w:rsid w:val="00C148A2"/>
    <w:rsid w:val="00C14BD6"/>
    <w:rsid w:val="00C14D2D"/>
    <w:rsid w:val="00C14D45"/>
    <w:rsid w:val="00C15525"/>
    <w:rsid w:val="00C156B1"/>
    <w:rsid w:val="00C1590E"/>
    <w:rsid w:val="00C15AFE"/>
    <w:rsid w:val="00C15B60"/>
    <w:rsid w:val="00C15F3E"/>
    <w:rsid w:val="00C167D2"/>
    <w:rsid w:val="00C16B8C"/>
    <w:rsid w:val="00C16FBC"/>
    <w:rsid w:val="00C16FD8"/>
    <w:rsid w:val="00C16FEE"/>
    <w:rsid w:val="00C1741C"/>
    <w:rsid w:val="00C17420"/>
    <w:rsid w:val="00C17639"/>
    <w:rsid w:val="00C17BDC"/>
    <w:rsid w:val="00C20049"/>
    <w:rsid w:val="00C2011C"/>
    <w:rsid w:val="00C204D1"/>
    <w:rsid w:val="00C20696"/>
    <w:rsid w:val="00C20970"/>
    <w:rsid w:val="00C20A04"/>
    <w:rsid w:val="00C20CB7"/>
    <w:rsid w:val="00C20D47"/>
    <w:rsid w:val="00C20E69"/>
    <w:rsid w:val="00C20FDB"/>
    <w:rsid w:val="00C2108D"/>
    <w:rsid w:val="00C212ED"/>
    <w:rsid w:val="00C213A1"/>
    <w:rsid w:val="00C213B8"/>
    <w:rsid w:val="00C21859"/>
    <w:rsid w:val="00C219CE"/>
    <w:rsid w:val="00C21A0A"/>
    <w:rsid w:val="00C21C16"/>
    <w:rsid w:val="00C21F90"/>
    <w:rsid w:val="00C2215E"/>
    <w:rsid w:val="00C22203"/>
    <w:rsid w:val="00C2220D"/>
    <w:rsid w:val="00C22B51"/>
    <w:rsid w:val="00C22F38"/>
    <w:rsid w:val="00C2337C"/>
    <w:rsid w:val="00C2348C"/>
    <w:rsid w:val="00C237D6"/>
    <w:rsid w:val="00C23DDE"/>
    <w:rsid w:val="00C242F7"/>
    <w:rsid w:val="00C2463E"/>
    <w:rsid w:val="00C24820"/>
    <w:rsid w:val="00C24BC7"/>
    <w:rsid w:val="00C24C0D"/>
    <w:rsid w:val="00C24FAF"/>
    <w:rsid w:val="00C256CE"/>
    <w:rsid w:val="00C25CB9"/>
    <w:rsid w:val="00C25F3C"/>
    <w:rsid w:val="00C26677"/>
    <w:rsid w:val="00C26BC1"/>
    <w:rsid w:val="00C26C67"/>
    <w:rsid w:val="00C274BF"/>
    <w:rsid w:val="00C27599"/>
    <w:rsid w:val="00C279BD"/>
    <w:rsid w:val="00C27D09"/>
    <w:rsid w:val="00C27D8C"/>
    <w:rsid w:val="00C27FED"/>
    <w:rsid w:val="00C30314"/>
    <w:rsid w:val="00C3060E"/>
    <w:rsid w:val="00C30665"/>
    <w:rsid w:val="00C309AE"/>
    <w:rsid w:val="00C30A80"/>
    <w:rsid w:val="00C30C10"/>
    <w:rsid w:val="00C30CA4"/>
    <w:rsid w:val="00C30F4D"/>
    <w:rsid w:val="00C31526"/>
    <w:rsid w:val="00C315DF"/>
    <w:rsid w:val="00C317E6"/>
    <w:rsid w:val="00C31D55"/>
    <w:rsid w:val="00C31E8E"/>
    <w:rsid w:val="00C31FEA"/>
    <w:rsid w:val="00C3205C"/>
    <w:rsid w:val="00C325CE"/>
    <w:rsid w:val="00C32600"/>
    <w:rsid w:val="00C32637"/>
    <w:rsid w:val="00C3292F"/>
    <w:rsid w:val="00C32B26"/>
    <w:rsid w:val="00C32B3C"/>
    <w:rsid w:val="00C332DA"/>
    <w:rsid w:val="00C334C9"/>
    <w:rsid w:val="00C3377C"/>
    <w:rsid w:val="00C33C6C"/>
    <w:rsid w:val="00C33DBB"/>
    <w:rsid w:val="00C34904"/>
    <w:rsid w:val="00C35AE5"/>
    <w:rsid w:val="00C35CA4"/>
    <w:rsid w:val="00C35D52"/>
    <w:rsid w:val="00C35D63"/>
    <w:rsid w:val="00C35DDD"/>
    <w:rsid w:val="00C36237"/>
    <w:rsid w:val="00C367A8"/>
    <w:rsid w:val="00C36B1A"/>
    <w:rsid w:val="00C36DAD"/>
    <w:rsid w:val="00C3706B"/>
    <w:rsid w:val="00C37376"/>
    <w:rsid w:val="00C37414"/>
    <w:rsid w:val="00C3787D"/>
    <w:rsid w:val="00C37881"/>
    <w:rsid w:val="00C37EDF"/>
    <w:rsid w:val="00C40053"/>
    <w:rsid w:val="00C40060"/>
    <w:rsid w:val="00C406D5"/>
    <w:rsid w:val="00C407FF"/>
    <w:rsid w:val="00C40A1F"/>
    <w:rsid w:val="00C40C0B"/>
    <w:rsid w:val="00C40CD8"/>
    <w:rsid w:val="00C41024"/>
    <w:rsid w:val="00C415D6"/>
    <w:rsid w:val="00C41F42"/>
    <w:rsid w:val="00C41F4F"/>
    <w:rsid w:val="00C42076"/>
    <w:rsid w:val="00C42197"/>
    <w:rsid w:val="00C42307"/>
    <w:rsid w:val="00C42560"/>
    <w:rsid w:val="00C42921"/>
    <w:rsid w:val="00C42CF5"/>
    <w:rsid w:val="00C4329C"/>
    <w:rsid w:val="00C4348E"/>
    <w:rsid w:val="00C4349F"/>
    <w:rsid w:val="00C4376A"/>
    <w:rsid w:val="00C438F6"/>
    <w:rsid w:val="00C43901"/>
    <w:rsid w:val="00C43AE4"/>
    <w:rsid w:val="00C43E3E"/>
    <w:rsid w:val="00C4436A"/>
    <w:rsid w:val="00C44C83"/>
    <w:rsid w:val="00C44F14"/>
    <w:rsid w:val="00C44FE6"/>
    <w:rsid w:val="00C450DC"/>
    <w:rsid w:val="00C4512E"/>
    <w:rsid w:val="00C453A9"/>
    <w:rsid w:val="00C458D1"/>
    <w:rsid w:val="00C45A7A"/>
    <w:rsid w:val="00C45D0E"/>
    <w:rsid w:val="00C461C6"/>
    <w:rsid w:val="00C46AC1"/>
    <w:rsid w:val="00C475F3"/>
    <w:rsid w:val="00C47817"/>
    <w:rsid w:val="00C47A3B"/>
    <w:rsid w:val="00C501C9"/>
    <w:rsid w:val="00C5078B"/>
    <w:rsid w:val="00C50BEF"/>
    <w:rsid w:val="00C50C56"/>
    <w:rsid w:val="00C50D64"/>
    <w:rsid w:val="00C51106"/>
    <w:rsid w:val="00C5180E"/>
    <w:rsid w:val="00C519E0"/>
    <w:rsid w:val="00C52293"/>
    <w:rsid w:val="00C52296"/>
    <w:rsid w:val="00C522C4"/>
    <w:rsid w:val="00C522D5"/>
    <w:rsid w:val="00C52413"/>
    <w:rsid w:val="00C5248A"/>
    <w:rsid w:val="00C52601"/>
    <w:rsid w:val="00C52F46"/>
    <w:rsid w:val="00C52FBD"/>
    <w:rsid w:val="00C53164"/>
    <w:rsid w:val="00C53362"/>
    <w:rsid w:val="00C53561"/>
    <w:rsid w:val="00C53562"/>
    <w:rsid w:val="00C536DE"/>
    <w:rsid w:val="00C53803"/>
    <w:rsid w:val="00C53F92"/>
    <w:rsid w:val="00C541DD"/>
    <w:rsid w:val="00C54695"/>
    <w:rsid w:val="00C54899"/>
    <w:rsid w:val="00C548CC"/>
    <w:rsid w:val="00C549E3"/>
    <w:rsid w:val="00C54A28"/>
    <w:rsid w:val="00C54AA2"/>
    <w:rsid w:val="00C550D6"/>
    <w:rsid w:val="00C5553B"/>
    <w:rsid w:val="00C558D7"/>
    <w:rsid w:val="00C55978"/>
    <w:rsid w:val="00C55A86"/>
    <w:rsid w:val="00C55AE3"/>
    <w:rsid w:val="00C55B09"/>
    <w:rsid w:val="00C55F00"/>
    <w:rsid w:val="00C560DD"/>
    <w:rsid w:val="00C56124"/>
    <w:rsid w:val="00C5616C"/>
    <w:rsid w:val="00C56466"/>
    <w:rsid w:val="00C5661B"/>
    <w:rsid w:val="00C56712"/>
    <w:rsid w:val="00C567CF"/>
    <w:rsid w:val="00C56A46"/>
    <w:rsid w:val="00C56AC3"/>
    <w:rsid w:val="00C56C2F"/>
    <w:rsid w:val="00C56C99"/>
    <w:rsid w:val="00C56EEF"/>
    <w:rsid w:val="00C570BF"/>
    <w:rsid w:val="00C571AE"/>
    <w:rsid w:val="00C57319"/>
    <w:rsid w:val="00C57596"/>
    <w:rsid w:val="00C575A9"/>
    <w:rsid w:val="00C577DF"/>
    <w:rsid w:val="00C57959"/>
    <w:rsid w:val="00C57A4C"/>
    <w:rsid w:val="00C57CEA"/>
    <w:rsid w:val="00C57D18"/>
    <w:rsid w:val="00C57DAB"/>
    <w:rsid w:val="00C60078"/>
    <w:rsid w:val="00C60756"/>
    <w:rsid w:val="00C60861"/>
    <w:rsid w:val="00C60BAF"/>
    <w:rsid w:val="00C6133A"/>
    <w:rsid w:val="00C61899"/>
    <w:rsid w:val="00C61DF3"/>
    <w:rsid w:val="00C6227F"/>
    <w:rsid w:val="00C6254A"/>
    <w:rsid w:val="00C62B29"/>
    <w:rsid w:val="00C63177"/>
    <w:rsid w:val="00C637BB"/>
    <w:rsid w:val="00C63D74"/>
    <w:rsid w:val="00C63DEA"/>
    <w:rsid w:val="00C63FD9"/>
    <w:rsid w:val="00C6430A"/>
    <w:rsid w:val="00C643FE"/>
    <w:rsid w:val="00C64506"/>
    <w:rsid w:val="00C6466C"/>
    <w:rsid w:val="00C64B9E"/>
    <w:rsid w:val="00C64BCA"/>
    <w:rsid w:val="00C64D6F"/>
    <w:rsid w:val="00C64F17"/>
    <w:rsid w:val="00C650A5"/>
    <w:rsid w:val="00C6565B"/>
    <w:rsid w:val="00C656A1"/>
    <w:rsid w:val="00C658E2"/>
    <w:rsid w:val="00C65B47"/>
    <w:rsid w:val="00C65CCA"/>
    <w:rsid w:val="00C65D24"/>
    <w:rsid w:val="00C660CA"/>
    <w:rsid w:val="00C66421"/>
    <w:rsid w:val="00C66453"/>
    <w:rsid w:val="00C664A4"/>
    <w:rsid w:val="00C666C4"/>
    <w:rsid w:val="00C666DB"/>
    <w:rsid w:val="00C66CF5"/>
    <w:rsid w:val="00C66F30"/>
    <w:rsid w:val="00C67AB7"/>
    <w:rsid w:val="00C70463"/>
    <w:rsid w:val="00C7066D"/>
    <w:rsid w:val="00C7079F"/>
    <w:rsid w:val="00C70A16"/>
    <w:rsid w:val="00C70AD9"/>
    <w:rsid w:val="00C70B95"/>
    <w:rsid w:val="00C70BE6"/>
    <w:rsid w:val="00C70FAA"/>
    <w:rsid w:val="00C70FBF"/>
    <w:rsid w:val="00C714F2"/>
    <w:rsid w:val="00C71D6A"/>
    <w:rsid w:val="00C71E19"/>
    <w:rsid w:val="00C71E4A"/>
    <w:rsid w:val="00C729CE"/>
    <w:rsid w:val="00C72BA3"/>
    <w:rsid w:val="00C72F1D"/>
    <w:rsid w:val="00C73441"/>
    <w:rsid w:val="00C73801"/>
    <w:rsid w:val="00C73968"/>
    <w:rsid w:val="00C73A2C"/>
    <w:rsid w:val="00C73ABD"/>
    <w:rsid w:val="00C73B93"/>
    <w:rsid w:val="00C73CA0"/>
    <w:rsid w:val="00C7400F"/>
    <w:rsid w:val="00C74044"/>
    <w:rsid w:val="00C7422C"/>
    <w:rsid w:val="00C742C5"/>
    <w:rsid w:val="00C7450F"/>
    <w:rsid w:val="00C7475A"/>
    <w:rsid w:val="00C74777"/>
    <w:rsid w:val="00C749D1"/>
    <w:rsid w:val="00C74A5C"/>
    <w:rsid w:val="00C7508C"/>
    <w:rsid w:val="00C754D8"/>
    <w:rsid w:val="00C75C4F"/>
    <w:rsid w:val="00C75D29"/>
    <w:rsid w:val="00C762CE"/>
    <w:rsid w:val="00C764FC"/>
    <w:rsid w:val="00C76509"/>
    <w:rsid w:val="00C76711"/>
    <w:rsid w:val="00C7677D"/>
    <w:rsid w:val="00C77052"/>
    <w:rsid w:val="00C77459"/>
    <w:rsid w:val="00C77C77"/>
    <w:rsid w:val="00C77D19"/>
    <w:rsid w:val="00C80B4C"/>
    <w:rsid w:val="00C813AF"/>
    <w:rsid w:val="00C81D6A"/>
    <w:rsid w:val="00C81F50"/>
    <w:rsid w:val="00C81F8C"/>
    <w:rsid w:val="00C822AA"/>
    <w:rsid w:val="00C8259E"/>
    <w:rsid w:val="00C8267C"/>
    <w:rsid w:val="00C826E2"/>
    <w:rsid w:val="00C8294C"/>
    <w:rsid w:val="00C82E97"/>
    <w:rsid w:val="00C83142"/>
    <w:rsid w:val="00C831E9"/>
    <w:rsid w:val="00C831F2"/>
    <w:rsid w:val="00C83B36"/>
    <w:rsid w:val="00C83E2D"/>
    <w:rsid w:val="00C84401"/>
    <w:rsid w:val="00C84438"/>
    <w:rsid w:val="00C84D5B"/>
    <w:rsid w:val="00C84EF5"/>
    <w:rsid w:val="00C8545A"/>
    <w:rsid w:val="00C854F2"/>
    <w:rsid w:val="00C856FE"/>
    <w:rsid w:val="00C859FC"/>
    <w:rsid w:val="00C85D1B"/>
    <w:rsid w:val="00C85EB0"/>
    <w:rsid w:val="00C85F26"/>
    <w:rsid w:val="00C86DD1"/>
    <w:rsid w:val="00C86F38"/>
    <w:rsid w:val="00C86FA6"/>
    <w:rsid w:val="00C86FE0"/>
    <w:rsid w:val="00C872F0"/>
    <w:rsid w:val="00C87420"/>
    <w:rsid w:val="00C876A7"/>
    <w:rsid w:val="00C877E1"/>
    <w:rsid w:val="00C8788E"/>
    <w:rsid w:val="00C8791E"/>
    <w:rsid w:val="00C8799C"/>
    <w:rsid w:val="00C87B27"/>
    <w:rsid w:val="00C87B85"/>
    <w:rsid w:val="00C87E1A"/>
    <w:rsid w:val="00C87EB0"/>
    <w:rsid w:val="00C87FC7"/>
    <w:rsid w:val="00C90550"/>
    <w:rsid w:val="00C905FF"/>
    <w:rsid w:val="00C90798"/>
    <w:rsid w:val="00C90A28"/>
    <w:rsid w:val="00C90A5C"/>
    <w:rsid w:val="00C90C6B"/>
    <w:rsid w:val="00C90D27"/>
    <w:rsid w:val="00C90F5F"/>
    <w:rsid w:val="00C9100A"/>
    <w:rsid w:val="00C91E94"/>
    <w:rsid w:val="00C9205B"/>
    <w:rsid w:val="00C92553"/>
    <w:rsid w:val="00C92938"/>
    <w:rsid w:val="00C92A76"/>
    <w:rsid w:val="00C92C82"/>
    <w:rsid w:val="00C92D75"/>
    <w:rsid w:val="00C92EBB"/>
    <w:rsid w:val="00C93349"/>
    <w:rsid w:val="00C9385E"/>
    <w:rsid w:val="00C9391C"/>
    <w:rsid w:val="00C94179"/>
    <w:rsid w:val="00C9437B"/>
    <w:rsid w:val="00C94B17"/>
    <w:rsid w:val="00C9500B"/>
    <w:rsid w:val="00C9516A"/>
    <w:rsid w:val="00C95653"/>
    <w:rsid w:val="00C959F0"/>
    <w:rsid w:val="00C95AF9"/>
    <w:rsid w:val="00C9617D"/>
    <w:rsid w:val="00C96520"/>
    <w:rsid w:val="00C967E3"/>
    <w:rsid w:val="00C96845"/>
    <w:rsid w:val="00C96D8D"/>
    <w:rsid w:val="00C96F14"/>
    <w:rsid w:val="00C97914"/>
    <w:rsid w:val="00C97BBB"/>
    <w:rsid w:val="00CA0054"/>
    <w:rsid w:val="00CA03D7"/>
    <w:rsid w:val="00CA03DD"/>
    <w:rsid w:val="00CA06A4"/>
    <w:rsid w:val="00CA0D31"/>
    <w:rsid w:val="00CA0FA6"/>
    <w:rsid w:val="00CA103C"/>
    <w:rsid w:val="00CA10AD"/>
    <w:rsid w:val="00CA12E6"/>
    <w:rsid w:val="00CA1545"/>
    <w:rsid w:val="00CA1712"/>
    <w:rsid w:val="00CA2108"/>
    <w:rsid w:val="00CA2153"/>
    <w:rsid w:val="00CA22DF"/>
    <w:rsid w:val="00CA23A9"/>
    <w:rsid w:val="00CA25DB"/>
    <w:rsid w:val="00CA27C7"/>
    <w:rsid w:val="00CA287E"/>
    <w:rsid w:val="00CA2B57"/>
    <w:rsid w:val="00CA2C08"/>
    <w:rsid w:val="00CA2E53"/>
    <w:rsid w:val="00CA31C7"/>
    <w:rsid w:val="00CA325B"/>
    <w:rsid w:val="00CA370F"/>
    <w:rsid w:val="00CA3875"/>
    <w:rsid w:val="00CA394C"/>
    <w:rsid w:val="00CA3AF8"/>
    <w:rsid w:val="00CA429A"/>
    <w:rsid w:val="00CA49CA"/>
    <w:rsid w:val="00CA4EF6"/>
    <w:rsid w:val="00CA4EFD"/>
    <w:rsid w:val="00CA4F23"/>
    <w:rsid w:val="00CA4F68"/>
    <w:rsid w:val="00CA5296"/>
    <w:rsid w:val="00CA5526"/>
    <w:rsid w:val="00CA5BB0"/>
    <w:rsid w:val="00CA5F78"/>
    <w:rsid w:val="00CA600A"/>
    <w:rsid w:val="00CA62ED"/>
    <w:rsid w:val="00CA678B"/>
    <w:rsid w:val="00CA67A0"/>
    <w:rsid w:val="00CA6868"/>
    <w:rsid w:val="00CA6B5B"/>
    <w:rsid w:val="00CA6D04"/>
    <w:rsid w:val="00CA709A"/>
    <w:rsid w:val="00CA71F3"/>
    <w:rsid w:val="00CA740F"/>
    <w:rsid w:val="00CA74B6"/>
    <w:rsid w:val="00CA7888"/>
    <w:rsid w:val="00CA7A2C"/>
    <w:rsid w:val="00CA7AC4"/>
    <w:rsid w:val="00CA7AE1"/>
    <w:rsid w:val="00CA7EBD"/>
    <w:rsid w:val="00CB0115"/>
    <w:rsid w:val="00CB0556"/>
    <w:rsid w:val="00CB0561"/>
    <w:rsid w:val="00CB0714"/>
    <w:rsid w:val="00CB0A5A"/>
    <w:rsid w:val="00CB14D4"/>
    <w:rsid w:val="00CB1546"/>
    <w:rsid w:val="00CB16FA"/>
    <w:rsid w:val="00CB19F9"/>
    <w:rsid w:val="00CB1DAD"/>
    <w:rsid w:val="00CB1DD6"/>
    <w:rsid w:val="00CB1FDA"/>
    <w:rsid w:val="00CB2460"/>
    <w:rsid w:val="00CB247B"/>
    <w:rsid w:val="00CB24E9"/>
    <w:rsid w:val="00CB32D0"/>
    <w:rsid w:val="00CB406A"/>
    <w:rsid w:val="00CB40C0"/>
    <w:rsid w:val="00CB4128"/>
    <w:rsid w:val="00CB4289"/>
    <w:rsid w:val="00CB4605"/>
    <w:rsid w:val="00CB4748"/>
    <w:rsid w:val="00CB4D78"/>
    <w:rsid w:val="00CB4F42"/>
    <w:rsid w:val="00CB4F61"/>
    <w:rsid w:val="00CB591C"/>
    <w:rsid w:val="00CB622B"/>
    <w:rsid w:val="00CB6A3B"/>
    <w:rsid w:val="00CB75DD"/>
    <w:rsid w:val="00CB778C"/>
    <w:rsid w:val="00CB77B9"/>
    <w:rsid w:val="00CC047D"/>
    <w:rsid w:val="00CC0642"/>
    <w:rsid w:val="00CC074C"/>
    <w:rsid w:val="00CC0F4C"/>
    <w:rsid w:val="00CC0FF3"/>
    <w:rsid w:val="00CC117D"/>
    <w:rsid w:val="00CC11FD"/>
    <w:rsid w:val="00CC140C"/>
    <w:rsid w:val="00CC15E3"/>
    <w:rsid w:val="00CC1828"/>
    <w:rsid w:val="00CC1950"/>
    <w:rsid w:val="00CC1CEF"/>
    <w:rsid w:val="00CC20E7"/>
    <w:rsid w:val="00CC2191"/>
    <w:rsid w:val="00CC21B1"/>
    <w:rsid w:val="00CC275C"/>
    <w:rsid w:val="00CC2A96"/>
    <w:rsid w:val="00CC2B4E"/>
    <w:rsid w:val="00CC2C5C"/>
    <w:rsid w:val="00CC328A"/>
    <w:rsid w:val="00CC32E7"/>
    <w:rsid w:val="00CC3463"/>
    <w:rsid w:val="00CC35BF"/>
    <w:rsid w:val="00CC3735"/>
    <w:rsid w:val="00CC3FB1"/>
    <w:rsid w:val="00CC4453"/>
    <w:rsid w:val="00CC4814"/>
    <w:rsid w:val="00CC4AB7"/>
    <w:rsid w:val="00CC4C38"/>
    <w:rsid w:val="00CC4D55"/>
    <w:rsid w:val="00CC5088"/>
    <w:rsid w:val="00CC55D4"/>
    <w:rsid w:val="00CC5899"/>
    <w:rsid w:val="00CC5B0D"/>
    <w:rsid w:val="00CC5D81"/>
    <w:rsid w:val="00CC5F39"/>
    <w:rsid w:val="00CC6070"/>
    <w:rsid w:val="00CC60F8"/>
    <w:rsid w:val="00CC65AA"/>
    <w:rsid w:val="00CC6658"/>
    <w:rsid w:val="00CC6A68"/>
    <w:rsid w:val="00CC6B8C"/>
    <w:rsid w:val="00CC7173"/>
    <w:rsid w:val="00CC7425"/>
    <w:rsid w:val="00CC74F1"/>
    <w:rsid w:val="00CC7756"/>
    <w:rsid w:val="00CC7E23"/>
    <w:rsid w:val="00CC7EB0"/>
    <w:rsid w:val="00CC7F5E"/>
    <w:rsid w:val="00CD027C"/>
    <w:rsid w:val="00CD0F84"/>
    <w:rsid w:val="00CD0FC2"/>
    <w:rsid w:val="00CD0FF0"/>
    <w:rsid w:val="00CD1367"/>
    <w:rsid w:val="00CD1421"/>
    <w:rsid w:val="00CD14A7"/>
    <w:rsid w:val="00CD17AD"/>
    <w:rsid w:val="00CD1B23"/>
    <w:rsid w:val="00CD1BA9"/>
    <w:rsid w:val="00CD1D78"/>
    <w:rsid w:val="00CD2445"/>
    <w:rsid w:val="00CD2C0F"/>
    <w:rsid w:val="00CD2F56"/>
    <w:rsid w:val="00CD2FBD"/>
    <w:rsid w:val="00CD3465"/>
    <w:rsid w:val="00CD347A"/>
    <w:rsid w:val="00CD3594"/>
    <w:rsid w:val="00CD3AF9"/>
    <w:rsid w:val="00CD3E26"/>
    <w:rsid w:val="00CD3E2F"/>
    <w:rsid w:val="00CD42B2"/>
    <w:rsid w:val="00CD4654"/>
    <w:rsid w:val="00CD4655"/>
    <w:rsid w:val="00CD46ED"/>
    <w:rsid w:val="00CD47A3"/>
    <w:rsid w:val="00CD4AA3"/>
    <w:rsid w:val="00CD4BAE"/>
    <w:rsid w:val="00CD5367"/>
    <w:rsid w:val="00CD556A"/>
    <w:rsid w:val="00CD57B1"/>
    <w:rsid w:val="00CD589E"/>
    <w:rsid w:val="00CD6063"/>
    <w:rsid w:val="00CD672E"/>
    <w:rsid w:val="00CD67E8"/>
    <w:rsid w:val="00CD6815"/>
    <w:rsid w:val="00CD6EEF"/>
    <w:rsid w:val="00CD70D4"/>
    <w:rsid w:val="00CD72F1"/>
    <w:rsid w:val="00CD739D"/>
    <w:rsid w:val="00CD764B"/>
    <w:rsid w:val="00CD7879"/>
    <w:rsid w:val="00CD7AD4"/>
    <w:rsid w:val="00CD7D9E"/>
    <w:rsid w:val="00CD7DD9"/>
    <w:rsid w:val="00CD7EAA"/>
    <w:rsid w:val="00CD7EB8"/>
    <w:rsid w:val="00CD7F9E"/>
    <w:rsid w:val="00CE00C4"/>
    <w:rsid w:val="00CE0E31"/>
    <w:rsid w:val="00CE0E7B"/>
    <w:rsid w:val="00CE101A"/>
    <w:rsid w:val="00CE12D8"/>
    <w:rsid w:val="00CE18D2"/>
    <w:rsid w:val="00CE1C78"/>
    <w:rsid w:val="00CE1C8A"/>
    <w:rsid w:val="00CE209A"/>
    <w:rsid w:val="00CE21A7"/>
    <w:rsid w:val="00CE2313"/>
    <w:rsid w:val="00CE2A91"/>
    <w:rsid w:val="00CE2FF2"/>
    <w:rsid w:val="00CE30DD"/>
    <w:rsid w:val="00CE31DC"/>
    <w:rsid w:val="00CE360E"/>
    <w:rsid w:val="00CE36C2"/>
    <w:rsid w:val="00CE36D0"/>
    <w:rsid w:val="00CE3748"/>
    <w:rsid w:val="00CE4189"/>
    <w:rsid w:val="00CE446D"/>
    <w:rsid w:val="00CE4BD6"/>
    <w:rsid w:val="00CE54D2"/>
    <w:rsid w:val="00CE56B4"/>
    <w:rsid w:val="00CE56F5"/>
    <w:rsid w:val="00CE5AC6"/>
    <w:rsid w:val="00CE5AD5"/>
    <w:rsid w:val="00CE5BBA"/>
    <w:rsid w:val="00CE5D7E"/>
    <w:rsid w:val="00CE64BD"/>
    <w:rsid w:val="00CE6B5B"/>
    <w:rsid w:val="00CE73D5"/>
    <w:rsid w:val="00CE73E7"/>
    <w:rsid w:val="00CE75F7"/>
    <w:rsid w:val="00CE781D"/>
    <w:rsid w:val="00CE79B5"/>
    <w:rsid w:val="00CE7C22"/>
    <w:rsid w:val="00CE7C3B"/>
    <w:rsid w:val="00CF007D"/>
    <w:rsid w:val="00CF04E3"/>
    <w:rsid w:val="00CF0B4D"/>
    <w:rsid w:val="00CF0FDF"/>
    <w:rsid w:val="00CF102E"/>
    <w:rsid w:val="00CF144F"/>
    <w:rsid w:val="00CF16C4"/>
    <w:rsid w:val="00CF1EF6"/>
    <w:rsid w:val="00CF2305"/>
    <w:rsid w:val="00CF2A1F"/>
    <w:rsid w:val="00CF2A2B"/>
    <w:rsid w:val="00CF2B8C"/>
    <w:rsid w:val="00CF2E18"/>
    <w:rsid w:val="00CF313B"/>
    <w:rsid w:val="00CF362D"/>
    <w:rsid w:val="00CF3B9A"/>
    <w:rsid w:val="00CF3CAC"/>
    <w:rsid w:val="00CF3E48"/>
    <w:rsid w:val="00CF3F75"/>
    <w:rsid w:val="00CF4026"/>
    <w:rsid w:val="00CF424B"/>
    <w:rsid w:val="00CF523E"/>
    <w:rsid w:val="00CF5357"/>
    <w:rsid w:val="00CF550F"/>
    <w:rsid w:val="00CF61D5"/>
    <w:rsid w:val="00CF6427"/>
    <w:rsid w:val="00CF6962"/>
    <w:rsid w:val="00CF6D44"/>
    <w:rsid w:val="00CF724A"/>
    <w:rsid w:val="00CF729D"/>
    <w:rsid w:val="00CF74DE"/>
    <w:rsid w:val="00CF779C"/>
    <w:rsid w:val="00CF7C46"/>
    <w:rsid w:val="00CF7E80"/>
    <w:rsid w:val="00D00230"/>
    <w:rsid w:val="00D003F3"/>
    <w:rsid w:val="00D00429"/>
    <w:rsid w:val="00D0061B"/>
    <w:rsid w:val="00D007E8"/>
    <w:rsid w:val="00D0083B"/>
    <w:rsid w:val="00D008D1"/>
    <w:rsid w:val="00D010DE"/>
    <w:rsid w:val="00D0128E"/>
    <w:rsid w:val="00D01407"/>
    <w:rsid w:val="00D014EB"/>
    <w:rsid w:val="00D01A79"/>
    <w:rsid w:val="00D01ACE"/>
    <w:rsid w:val="00D01FC9"/>
    <w:rsid w:val="00D02581"/>
    <w:rsid w:val="00D0298C"/>
    <w:rsid w:val="00D02B6D"/>
    <w:rsid w:val="00D02CBF"/>
    <w:rsid w:val="00D032F2"/>
    <w:rsid w:val="00D035F3"/>
    <w:rsid w:val="00D039F3"/>
    <w:rsid w:val="00D03A87"/>
    <w:rsid w:val="00D03C6C"/>
    <w:rsid w:val="00D03EE4"/>
    <w:rsid w:val="00D04638"/>
    <w:rsid w:val="00D04750"/>
    <w:rsid w:val="00D04BFB"/>
    <w:rsid w:val="00D04E22"/>
    <w:rsid w:val="00D05038"/>
    <w:rsid w:val="00D0508D"/>
    <w:rsid w:val="00D05499"/>
    <w:rsid w:val="00D05508"/>
    <w:rsid w:val="00D05944"/>
    <w:rsid w:val="00D05C11"/>
    <w:rsid w:val="00D0621D"/>
    <w:rsid w:val="00D06342"/>
    <w:rsid w:val="00D0639F"/>
    <w:rsid w:val="00D06997"/>
    <w:rsid w:val="00D0706D"/>
    <w:rsid w:val="00D070C2"/>
    <w:rsid w:val="00D071DB"/>
    <w:rsid w:val="00D07B72"/>
    <w:rsid w:val="00D07FF2"/>
    <w:rsid w:val="00D100CC"/>
    <w:rsid w:val="00D10154"/>
    <w:rsid w:val="00D102F6"/>
    <w:rsid w:val="00D10326"/>
    <w:rsid w:val="00D10491"/>
    <w:rsid w:val="00D1070C"/>
    <w:rsid w:val="00D10A16"/>
    <w:rsid w:val="00D10C41"/>
    <w:rsid w:val="00D10C58"/>
    <w:rsid w:val="00D10E58"/>
    <w:rsid w:val="00D10F2C"/>
    <w:rsid w:val="00D10FB5"/>
    <w:rsid w:val="00D113E7"/>
    <w:rsid w:val="00D113F8"/>
    <w:rsid w:val="00D11A4E"/>
    <w:rsid w:val="00D11B0C"/>
    <w:rsid w:val="00D11FFF"/>
    <w:rsid w:val="00D1239C"/>
    <w:rsid w:val="00D1297C"/>
    <w:rsid w:val="00D12F51"/>
    <w:rsid w:val="00D130C5"/>
    <w:rsid w:val="00D13C14"/>
    <w:rsid w:val="00D14315"/>
    <w:rsid w:val="00D1446A"/>
    <w:rsid w:val="00D144C1"/>
    <w:rsid w:val="00D147AA"/>
    <w:rsid w:val="00D14811"/>
    <w:rsid w:val="00D148C3"/>
    <w:rsid w:val="00D14C86"/>
    <w:rsid w:val="00D14CF1"/>
    <w:rsid w:val="00D14E7B"/>
    <w:rsid w:val="00D155F5"/>
    <w:rsid w:val="00D15AB7"/>
    <w:rsid w:val="00D15DAB"/>
    <w:rsid w:val="00D15F5A"/>
    <w:rsid w:val="00D15F97"/>
    <w:rsid w:val="00D15FEC"/>
    <w:rsid w:val="00D160AD"/>
    <w:rsid w:val="00D163C7"/>
    <w:rsid w:val="00D169F7"/>
    <w:rsid w:val="00D16A20"/>
    <w:rsid w:val="00D16B52"/>
    <w:rsid w:val="00D171D1"/>
    <w:rsid w:val="00D172CB"/>
    <w:rsid w:val="00D17D48"/>
    <w:rsid w:val="00D17FEE"/>
    <w:rsid w:val="00D2025C"/>
    <w:rsid w:val="00D20547"/>
    <w:rsid w:val="00D2064E"/>
    <w:rsid w:val="00D20CEF"/>
    <w:rsid w:val="00D2120D"/>
    <w:rsid w:val="00D21363"/>
    <w:rsid w:val="00D2151F"/>
    <w:rsid w:val="00D21555"/>
    <w:rsid w:val="00D21648"/>
    <w:rsid w:val="00D2178C"/>
    <w:rsid w:val="00D21B8B"/>
    <w:rsid w:val="00D21B98"/>
    <w:rsid w:val="00D21BA3"/>
    <w:rsid w:val="00D21CD8"/>
    <w:rsid w:val="00D21FA1"/>
    <w:rsid w:val="00D22386"/>
    <w:rsid w:val="00D224CE"/>
    <w:rsid w:val="00D229E7"/>
    <w:rsid w:val="00D22F97"/>
    <w:rsid w:val="00D22F98"/>
    <w:rsid w:val="00D234B7"/>
    <w:rsid w:val="00D235FE"/>
    <w:rsid w:val="00D23C08"/>
    <w:rsid w:val="00D2412D"/>
    <w:rsid w:val="00D242F2"/>
    <w:rsid w:val="00D24A66"/>
    <w:rsid w:val="00D24B60"/>
    <w:rsid w:val="00D24B7A"/>
    <w:rsid w:val="00D24C7A"/>
    <w:rsid w:val="00D24F8D"/>
    <w:rsid w:val="00D25045"/>
    <w:rsid w:val="00D25116"/>
    <w:rsid w:val="00D2544C"/>
    <w:rsid w:val="00D258E4"/>
    <w:rsid w:val="00D25C65"/>
    <w:rsid w:val="00D25F86"/>
    <w:rsid w:val="00D25FC8"/>
    <w:rsid w:val="00D26207"/>
    <w:rsid w:val="00D26411"/>
    <w:rsid w:val="00D2663C"/>
    <w:rsid w:val="00D26A29"/>
    <w:rsid w:val="00D26B7E"/>
    <w:rsid w:val="00D26DA9"/>
    <w:rsid w:val="00D2709C"/>
    <w:rsid w:val="00D277A4"/>
    <w:rsid w:val="00D278D1"/>
    <w:rsid w:val="00D27AAF"/>
    <w:rsid w:val="00D27FBD"/>
    <w:rsid w:val="00D302F2"/>
    <w:rsid w:val="00D30730"/>
    <w:rsid w:val="00D30984"/>
    <w:rsid w:val="00D30AE2"/>
    <w:rsid w:val="00D30C8A"/>
    <w:rsid w:val="00D30CB8"/>
    <w:rsid w:val="00D30D96"/>
    <w:rsid w:val="00D31DCF"/>
    <w:rsid w:val="00D320ED"/>
    <w:rsid w:val="00D3247E"/>
    <w:rsid w:val="00D32699"/>
    <w:rsid w:val="00D327FE"/>
    <w:rsid w:val="00D328E7"/>
    <w:rsid w:val="00D32A57"/>
    <w:rsid w:val="00D32AFE"/>
    <w:rsid w:val="00D33056"/>
    <w:rsid w:val="00D3358A"/>
    <w:rsid w:val="00D339C9"/>
    <w:rsid w:val="00D33A1F"/>
    <w:rsid w:val="00D33D30"/>
    <w:rsid w:val="00D3424B"/>
    <w:rsid w:val="00D345AD"/>
    <w:rsid w:val="00D349E5"/>
    <w:rsid w:val="00D355CA"/>
    <w:rsid w:val="00D35A09"/>
    <w:rsid w:val="00D35C9B"/>
    <w:rsid w:val="00D36082"/>
    <w:rsid w:val="00D36190"/>
    <w:rsid w:val="00D36292"/>
    <w:rsid w:val="00D3635B"/>
    <w:rsid w:val="00D364EF"/>
    <w:rsid w:val="00D36A3B"/>
    <w:rsid w:val="00D36BEC"/>
    <w:rsid w:val="00D36F90"/>
    <w:rsid w:val="00D3728B"/>
    <w:rsid w:val="00D37293"/>
    <w:rsid w:val="00D37377"/>
    <w:rsid w:val="00D37385"/>
    <w:rsid w:val="00D37391"/>
    <w:rsid w:val="00D3743C"/>
    <w:rsid w:val="00D37DE5"/>
    <w:rsid w:val="00D4018A"/>
    <w:rsid w:val="00D40253"/>
    <w:rsid w:val="00D4040D"/>
    <w:rsid w:val="00D40505"/>
    <w:rsid w:val="00D40CE0"/>
    <w:rsid w:val="00D40D25"/>
    <w:rsid w:val="00D40D47"/>
    <w:rsid w:val="00D40EA9"/>
    <w:rsid w:val="00D412CB"/>
    <w:rsid w:val="00D416D4"/>
    <w:rsid w:val="00D4175F"/>
    <w:rsid w:val="00D41E5A"/>
    <w:rsid w:val="00D41F20"/>
    <w:rsid w:val="00D41FA7"/>
    <w:rsid w:val="00D42545"/>
    <w:rsid w:val="00D425B3"/>
    <w:rsid w:val="00D4286C"/>
    <w:rsid w:val="00D428E1"/>
    <w:rsid w:val="00D42C28"/>
    <w:rsid w:val="00D42CC8"/>
    <w:rsid w:val="00D42CD3"/>
    <w:rsid w:val="00D42D9B"/>
    <w:rsid w:val="00D42FD3"/>
    <w:rsid w:val="00D432D6"/>
    <w:rsid w:val="00D433BE"/>
    <w:rsid w:val="00D43500"/>
    <w:rsid w:val="00D43590"/>
    <w:rsid w:val="00D43708"/>
    <w:rsid w:val="00D438E9"/>
    <w:rsid w:val="00D43E81"/>
    <w:rsid w:val="00D43F50"/>
    <w:rsid w:val="00D44665"/>
    <w:rsid w:val="00D446BB"/>
    <w:rsid w:val="00D449F4"/>
    <w:rsid w:val="00D45176"/>
    <w:rsid w:val="00D451E0"/>
    <w:rsid w:val="00D453DE"/>
    <w:rsid w:val="00D459FF"/>
    <w:rsid w:val="00D4622C"/>
    <w:rsid w:val="00D46651"/>
    <w:rsid w:val="00D46CBC"/>
    <w:rsid w:val="00D46F65"/>
    <w:rsid w:val="00D46F9C"/>
    <w:rsid w:val="00D47553"/>
    <w:rsid w:val="00D478AD"/>
    <w:rsid w:val="00D47B6A"/>
    <w:rsid w:val="00D47B7F"/>
    <w:rsid w:val="00D47BF0"/>
    <w:rsid w:val="00D47D51"/>
    <w:rsid w:val="00D501D1"/>
    <w:rsid w:val="00D506CF"/>
    <w:rsid w:val="00D50744"/>
    <w:rsid w:val="00D509CB"/>
    <w:rsid w:val="00D511B1"/>
    <w:rsid w:val="00D5132F"/>
    <w:rsid w:val="00D513CC"/>
    <w:rsid w:val="00D51583"/>
    <w:rsid w:val="00D51816"/>
    <w:rsid w:val="00D5257E"/>
    <w:rsid w:val="00D526D7"/>
    <w:rsid w:val="00D52873"/>
    <w:rsid w:val="00D52B69"/>
    <w:rsid w:val="00D53116"/>
    <w:rsid w:val="00D53177"/>
    <w:rsid w:val="00D5380D"/>
    <w:rsid w:val="00D53B7F"/>
    <w:rsid w:val="00D53BE1"/>
    <w:rsid w:val="00D53E4E"/>
    <w:rsid w:val="00D53E89"/>
    <w:rsid w:val="00D54089"/>
    <w:rsid w:val="00D5408A"/>
    <w:rsid w:val="00D543B4"/>
    <w:rsid w:val="00D54644"/>
    <w:rsid w:val="00D54689"/>
    <w:rsid w:val="00D54763"/>
    <w:rsid w:val="00D548E8"/>
    <w:rsid w:val="00D549BF"/>
    <w:rsid w:val="00D54C17"/>
    <w:rsid w:val="00D55244"/>
    <w:rsid w:val="00D55405"/>
    <w:rsid w:val="00D554D1"/>
    <w:rsid w:val="00D555B2"/>
    <w:rsid w:val="00D55D7F"/>
    <w:rsid w:val="00D55E5D"/>
    <w:rsid w:val="00D565F2"/>
    <w:rsid w:val="00D56620"/>
    <w:rsid w:val="00D56EF8"/>
    <w:rsid w:val="00D56F12"/>
    <w:rsid w:val="00D56FF2"/>
    <w:rsid w:val="00D573A4"/>
    <w:rsid w:val="00D57F86"/>
    <w:rsid w:val="00D60464"/>
    <w:rsid w:val="00D604FD"/>
    <w:rsid w:val="00D607A3"/>
    <w:rsid w:val="00D608A1"/>
    <w:rsid w:val="00D6093B"/>
    <w:rsid w:val="00D60FB0"/>
    <w:rsid w:val="00D6119F"/>
    <w:rsid w:val="00D6130E"/>
    <w:rsid w:val="00D61AA1"/>
    <w:rsid w:val="00D61D34"/>
    <w:rsid w:val="00D61D5D"/>
    <w:rsid w:val="00D62098"/>
    <w:rsid w:val="00D620D8"/>
    <w:rsid w:val="00D6228F"/>
    <w:rsid w:val="00D622D1"/>
    <w:rsid w:val="00D62458"/>
    <w:rsid w:val="00D626A7"/>
    <w:rsid w:val="00D62746"/>
    <w:rsid w:val="00D6291C"/>
    <w:rsid w:val="00D62C18"/>
    <w:rsid w:val="00D63098"/>
    <w:rsid w:val="00D63301"/>
    <w:rsid w:val="00D6371B"/>
    <w:rsid w:val="00D6379F"/>
    <w:rsid w:val="00D637B6"/>
    <w:rsid w:val="00D637C0"/>
    <w:rsid w:val="00D63B67"/>
    <w:rsid w:val="00D64214"/>
    <w:rsid w:val="00D6457C"/>
    <w:rsid w:val="00D6484E"/>
    <w:rsid w:val="00D6487C"/>
    <w:rsid w:val="00D64C52"/>
    <w:rsid w:val="00D64E7E"/>
    <w:rsid w:val="00D6604A"/>
    <w:rsid w:val="00D66175"/>
    <w:rsid w:val="00D6627F"/>
    <w:rsid w:val="00D6655B"/>
    <w:rsid w:val="00D669A2"/>
    <w:rsid w:val="00D66C81"/>
    <w:rsid w:val="00D67128"/>
    <w:rsid w:val="00D67379"/>
    <w:rsid w:val="00D673A0"/>
    <w:rsid w:val="00D6740F"/>
    <w:rsid w:val="00D67688"/>
    <w:rsid w:val="00D677AE"/>
    <w:rsid w:val="00D679B1"/>
    <w:rsid w:val="00D67B49"/>
    <w:rsid w:val="00D67DAA"/>
    <w:rsid w:val="00D67E5E"/>
    <w:rsid w:val="00D67F8E"/>
    <w:rsid w:val="00D70008"/>
    <w:rsid w:val="00D706BB"/>
    <w:rsid w:val="00D706CD"/>
    <w:rsid w:val="00D70E0B"/>
    <w:rsid w:val="00D70F8F"/>
    <w:rsid w:val="00D71650"/>
    <w:rsid w:val="00D71714"/>
    <w:rsid w:val="00D71BDB"/>
    <w:rsid w:val="00D72035"/>
    <w:rsid w:val="00D72392"/>
    <w:rsid w:val="00D723C5"/>
    <w:rsid w:val="00D72835"/>
    <w:rsid w:val="00D7291C"/>
    <w:rsid w:val="00D73B7A"/>
    <w:rsid w:val="00D73C4F"/>
    <w:rsid w:val="00D73C88"/>
    <w:rsid w:val="00D743FF"/>
    <w:rsid w:val="00D7449C"/>
    <w:rsid w:val="00D747C6"/>
    <w:rsid w:val="00D74B67"/>
    <w:rsid w:val="00D753C6"/>
    <w:rsid w:val="00D753D9"/>
    <w:rsid w:val="00D7547E"/>
    <w:rsid w:val="00D75AAF"/>
    <w:rsid w:val="00D75E2A"/>
    <w:rsid w:val="00D763D7"/>
    <w:rsid w:val="00D764A8"/>
    <w:rsid w:val="00D765E5"/>
    <w:rsid w:val="00D768FD"/>
    <w:rsid w:val="00D76996"/>
    <w:rsid w:val="00D76B70"/>
    <w:rsid w:val="00D76C40"/>
    <w:rsid w:val="00D76E8B"/>
    <w:rsid w:val="00D76EBC"/>
    <w:rsid w:val="00D76F09"/>
    <w:rsid w:val="00D77A13"/>
    <w:rsid w:val="00D8017F"/>
    <w:rsid w:val="00D802D0"/>
    <w:rsid w:val="00D808A0"/>
    <w:rsid w:val="00D8095D"/>
    <w:rsid w:val="00D80981"/>
    <w:rsid w:val="00D80F86"/>
    <w:rsid w:val="00D811FB"/>
    <w:rsid w:val="00D81254"/>
    <w:rsid w:val="00D813CD"/>
    <w:rsid w:val="00D817F4"/>
    <w:rsid w:val="00D81880"/>
    <w:rsid w:val="00D81C20"/>
    <w:rsid w:val="00D81D14"/>
    <w:rsid w:val="00D81D25"/>
    <w:rsid w:val="00D81E18"/>
    <w:rsid w:val="00D8222D"/>
    <w:rsid w:val="00D82407"/>
    <w:rsid w:val="00D824A0"/>
    <w:rsid w:val="00D8250D"/>
    <w:rsid w:val="00D82695"/>
    <w:rsid w:val="00D82A2C"/>
    <w:rsid w:val="00D82DD7"/>
    <w:rsid w:val="00D83270"/>
    <w:rsid w:val="00D832FE"/>
    <w:rsid w:val="00D83EEB"/>
    <w:rsid w:val="00D83F7F"/>
    <w:rsid w:val="00D8422F"/>
    <w:rsid w:val="00D84798"/>
    <w:rsid w:val="00D84884"/>
    <w:rsid w:val="00D84DCB"/>
    <w:rsid w:val="00D84E6D"/>
    <w:rsid w:val="00D84EBC"/>
    <w:rsid w:val="00D851CF"/>
    <w:rsid w:val="00D85311"/>
    <w:rsid w:val="00D856A9"/>
    <w:rsid w:val="00D8592A"/>
    <w:rsid w:val="00D8594B"/>
    <w:rsid w:val="00D859B5"/>
    <w:rsid w:val="00D85AC7"/>
    <w:rsid w:val="00D85B59"/>
    <w:rsid w:val="00D86038"/>
    <w:rsid w:val="00D8638C"/>
    <w:rsid w:val="00D8644E"/>
    <w:rsid w:val="00D866CD"/>
    <w:rsid w:val="00D87141"/>
    <w:rsid w:val="00D87275"/>
    <w:rsid w:val="00D872F0"/>
    <w:rsid w:val="00D8789B"/>
    <w:rsid w:val="00D878D8"/>
    <w:rsid w:val="00D87D8F"/>
    <w:rsid w:val="00D900A4"/>
    <w:rsid w:val="00D902DC"/>
    <w:rsid w:val="00D9047F"/>
    <w:rsid w:val="00D904A9"/>
    <w:rsid w:val="00D906FB"/>
    <w:rsid w:val="00D90802"/>
    <w:rsid w:val="00D914BD"/>
    <w:rsid w:val="00D91922"/>
    <w:rsid w:val="00D91B48"/>
    <w:rsid w:val="00D91D59"/>
    <w:rsid w:val="00D926F2"/>
    <w:rsid w:val="00D92C05"/>
    <w:rsid w:val="00D93315"/>
    <w:rsid w:val="00D93417"/>
    <w:rsid w:val="00D9355D"/>
    <w:rsid w:val="00D93606"/>
    <w:rsid w:val="00D93AD2"/>
    <w:rsid w:val="00D93D8B"/>
    <w:rsid w:val="00D941E9"/>
    <w:rsid w:val="00D94201"/>
    <w:rsid w:val="00D94249"/>
    <w:rsid w:val="00D945CA"/>
    <w:rsid w:val="00D94AD7"/>
    <w:rsid w:val="00D95342"/>
    <w:rsid w:val="00D95753"/>
    <w:rsid w:val="00D9575E"/>
    <w:rsid w:val="00D95B07"/>
    <w:rsid w:val="00D95BF6"/>
    <w:rsid w:val="00D9640A"/>
    <w:rsid w:val="00D9664C"/>
    <w:rsid w:val="00D9667C"/>
    <w:rsid w:val="00D96A75"/>
    <w:rsid w:val="00D96BAB"/>
    <w:rsid w:val="00D96DA5"/>
    <w:rsid w:val="00D96ED4"/>
    <w:rsid w:val="00D971A0"/>
    <w:rsid w:val="00D9734B"/>
    <w:rsid w:val="00D97A69"/>
    <w:rsid w:val="00D97BED"/>
    <w:rsid w:val="00DA00E3"/>
    <w:rsid w:val="00DA0137"/>
    <w:rsid w:val="00DA03E3"/>
    <w:rsid w:val="00DA0489"/>
    <w:rsid w:val="00DA0A70"/>
    <w:rsid w:val="00DA0C6C"/>
    <w:rsid w:val="00DA0F3E"/>
    <w:rsid w:val="00DA10E7"/>
    <w:rsid w:val="00DA13D9"/>
    <w:rsid w:val="00DA13FB"/>
    <w:rsid w:val="00DA19D8"/>
    <w:rsid w:val="00DA1C73"/>
    <w:rsid w:val="00DA1C93"/>
    <w:rsid w:val="00DA1EC0"/>
    <w:rsid w:val="00DA298E"/>
    <w:rsid w:val="00DA2B80"/>
    <w:rsid w:val="00DA2C13"/>
    <w:rsid w:val="00DA2FC0"/>
    <w:rsid w:val="00DA3067"/>
    <w:rsid w:val="00DA32B6"/>
    <w:rsid w:val="00DA386C"/>
    <w:rsid w:val="00DA39F5"/>
    <w:rsid w:val="00DA3CCF"/>
    <w:rsid w:val="00DA4422"/>
    <w:rsid w:val="00DA4CBE"/>
    <w:rsid w:val="00DA519F"/>
    <w:rsid w:val="00DA53B1"/>
    <w:rsid w:val="00DA5594"/>
    <w:rsid w:val="00DA56F0"/>
    <w:rsid w:val="00DA5D2B"/>
    <w:rsid w:val="00DA5EA7"/>
    <w:rsid w:val="00DA61DB"/>
    <w:rsid w:val="00DA620B"/>
    <w:rsid w:val="00DA62BB"/>
    <w:rsid w:val="00DA6767"/>
    <w:rsid w:val="00DA6AA8"/>
    <w:rsid w:val="00DA6CD3"/>
    <w:rsid w:val="00DA6E81"/>
    <w:rsid w:val="00DA6FE3"/>
    <w:rsid w:val="00DA7131"/>
    <w:rsid w:val="00DA7365"/>
    <w:rsid w:val="00DA76C0"/>
    <w:rsid w:val="00DA77F3"/>
    <w:rsid w:val="00DA7A74"/>
    <w:rsid w:val="00DA7DA1"/>
    <w:rsid w:val="00DA7E2A"/>
    <w:rsid w:val="00DB0029"/>
    <w:rsid w:val="00DB014D"/>
    <w:rsid w:val="00DB0406"/>
    <w:rsid w:val="00DB0486"/>
    <w:rsid w:val="00DB04F9"/>
    <w:rsid w:val="00DB143C"/>
    <w:rsid w:val="00DB178F"/>
    <w:rsid w:val="00DB1935"/>
    <w:rsid w:val="00DB1B40"/>
    <w:rsid w:val="00DB1EB1"/>
    <w:rsid w:val="00DB1FD4"/>
    <w:rsid w:val="00DB25BE"/>
    <w:rsid w:val="00DB25CB"/>
    <w:rsid w:val="00DB26AE"/>
    <w:rsid w:val="00DB286A"/>
    <w:rsid w:val="00DB2FEC"/>
    <w:rsid w:val="00DB35CC"/>
    <w:rsid w:val="00DB3D3B"/>
    <w:rsid w:val="00DB3E79"/>
    <w:rsid w:val="00DB3F91"/>
    <w:rsid w:val="00DB42E5"/>
    <w:rsid w:val="00DB43B7"/>
    <w:rsid w:val="00DB4E3A"/>
    <w:rsid w:val="00DB510E"/>
    <w:rsid w:val="00DB58FD"/>
    <w:rsid w:val="00DB592F"/>
    <w:rsid w:val="00DB5EC5"/>
    <w:rsid w:val="00DB5F0B"/>
    <w:rsid w:val="00DB6772"/>
    <w:rsid w:val="00DB6B65"/>
    <w:rsid w:val="00DB71A6"/>
    <w:rsid w:val="00DB7656"/>
    <w:rsid w:val="00DB7C85"/>
    <w:rsid w:val="00DC0474"/>
    <w:rsid w:val="00DC08A3"/>
    <w:rsid w:val="00DC0B0C"/>
    <w:rsid w:val="00DC1256"/>
    <w:rsid w:val="00DC15C0"/>
    <w:rsid w:val="00DC17B7"/>
    <w:rsid w:val="00DC191D"/>
    <w:rsid w:val="00DC1B8A"/>
    <w:rsid w:val="00DC1BE2"/>
    <w:rsid w:val="00DC1C7C"/>
    <w:rsid w:val="00DC206F"/>
    <w:rsid w:val="00DC246B"/>
    <w:rsid w:val="00DC266B"/>
    <w:rsid w:val="00DC268B"/>
    <w:rsid w:val="00DC2BF8"/>
    <w:rsid w:val="00DC2E6A"/>
    <w:rsid w:val="00DC36B4"/>
    <w:rsid w:val="00DC3738"/>
    <w:rsid w:val="00DC3F11"/>
    <w:rsid w:val="00DC47E5"/>
    <w:rsid w:val="00DC5590"/>
    <w:rsid w:val="00DC5718"/>
    <w:rsid w:val="00DC5860"/>
    <w:rsid w:val="00DC5A71"/>
    <w:rsid w:val="00DC5D4D"/>
    <w:rsid w:val="00DC625F"/>
    <w:rsid w:val="00DC65D7"/>
    <w:rsid w:val="00DC6C4A"/>
    <w:rsid w:val="00DC75C7"/>
    <w:rsid w:val="00DD0406"/>
    <w:rsid w:val="00DD082C"/>
    <w:rsid w:val="00DD0870"/>
    <w:rsid w:val="00DD0A55"/>
    <w:rsid w:val="00DD0BAE"/>
    <w:rsid w:val="00DD0CFA"/>
    <w:rsid w:val="00DD0ED8"/>
    <w:rsid w:val="00DD10AA"/>
    <w:rsid w:val="00DD1272"/>
    <w:rsid w:val="00DD1423"/>
    <w:rsid w:val="00DD217B"/>
    <w:rsid w:val="00DD2227"/>
    <w:rsid w:val="00DD271C"/>
    <w:rsid w:val="00DD2BEE"/>
    <w:rsid w:val="00DD2C03"/>
    <w:rsid w:val="00DD2CE0"/>
    <w:rsid w:val="00DD2CF4"/>
    <w:rsid w:val="00DD322E"/>
    <w:rsid w:val="00DD34A2"/>
    <w:rsid w:val="00DD3843"/>
    <w:rsid w:val="00DD3AB3"/>
    <w:rsid w:val="00DD3B1B"/>
    <w:rsid w:val="00DD46FC"/>
    <w:rsid w:val="00DD4808"/>
    <w:rsid w:val="00DD4870"/>
    <w:rsid w:val="00DD4BA0"/>
    <w:rsid w:val="00DD4FD0"/>
    <w:rsid w:val="00DD5537"/>
    <w:rsid w:val="00DD6157"/>
    <w:rsid w:val="00DD66B7"/>
    <w:rsid w:val="00DD6B51"/>
    <w:rsid w:val="00DD6F0E"/>
    <w:rsid w:val="00DD71F0"/>
    <w:rsid w:val="00DE0036"/>
    <w:rsid w:val="00DE0B50"/>
    <w:rsid w:val="00DE0EE2"/>
    <w:rsid w:val="00DE0FFA"/>
    <w:rsid w:val="00DE1721"/>
    <w:rsid w:val="00DE1896"/>
    <w:rsid w:val="00DE1D77"/>
    <w:rsid w:val="00DE1FDD"/>
    <w:rsid w:val="00DE2091"/>
    <w:rsid w:val="00DE22A6"/>
    <w:rsid w:val="00DE2669"/>
    <w:rsid w:val="00DE292D"/>
    <w:rsid w:val="00DE2CC3"/>
    <w:rsid w:val="00DE2D2D"/>
    <w:rsid w:val="00DE3084"/>
    <w:rsid w:val="00DE31C9"/>
    <w:rsid w:val="00DE3350"/>
    <w:rsid w:val="00DE33A0"/>
    <w:rsid w:val="00DE37A4"/>
    <w:rsid w:val="00DE3A4B"/>
    <w:rsid w:val="00DE47CF"/>
    <w:rsid w:val="00DE481C"/>
    <w:rsid w:val="00DE4A7C"/>
    <w:rsid w:val="00DE4AE4"/>
    <w:rsid w:val="00DE4F87"/>
    <w:rsid w:val="00DE5521"/>
    <w:rsid w:val="00DE5A84"/>
    <w:rsid w:val="00DE6653"/>
    <w:rsid w:val="00DE6A68"/>
    <w:rsid w:val="00DE6C05"/>
    <w:rsid w:val="00DE6D8F"/>
    <w:rsid w:val="00DE6DFE"/>
    <w:rsid w:val="00DE708A"/>
    <w:rsid w:val="00DE7159"/>
    <w:rsid w:val="00DE7357"/>
    <w:rsid w:val="00DE791D"/>
    <w:rsid w:val="00DF07AB"/>
    <w:rsid w:val="00DF0BE6"/>
    <w:rsid w:val="00DF1480"/>
    <w:rsid w:val="00DF14AC"/>
    <w:rsid w:val="00DF1A96"/>
    <w:rsid w:val="00DF1BA7"/>
    <w:rsid w:val="00DF1F70"/>
    <w:rsid w:val="00DF2066"/>
    <w:rsid w:val="00DF2954"/>
    <w:rsid w:val="00DF2B88"/>
    <w:rsid w:val="00DF2BA4"/>
    <w:rsid w:val="00DF2E08"/>
    <w:rsid w:val="00DF2F47"/>
    <w:rsid w:val="00DF319F"/>
    <w:rsid w:val="00DF33E7"/>
    <w:rsid w:val="00DF340E"/>
    <w:rsid w:val="00DF3A22"/>
    <w:rsid w:val="00DF3E14"/>
    <w:rsid w:val="00DF40E1"/>
    <w:rsid w:val="00DF427E"/>
    <w:rsid w:val="00DF434C"/>
    <w:rsid w:val="00DF4535"/>
    <w:rsid w:val="00DF483C"/>
    <w:rsid w:val="00DF48EF"/>
    <w:rsid w:val="00DF4A80"/>
    <w:rsid w:val="00DF4A81"/>
    <w:rsid w:val="00DF4EAB"/>
    <w:rsid w:val="00DF4FF7"/>
    <w:rsid w:val="00DF50AD"/>
    <w:rsid w:val="00DF5680"/>
    <w:rsid w:val="00DF5967"/>
    <w:rsid w:val="00DF5B42"/>
    <w:rsid w:val="00DF5BA6"/>
    <w:rsid w:val="00DF629F"/>
    <w:rsid w:val="00DF65F7"/>
    <w:rsid w:val="00DF6673"/>
    <w:rsid w:val="00DF68B9"/>
    <w:rsid w:val="00DF6908"/>
    <w:rsid w:val="00DF6C4C"/>
    <w:rsid w:val="00DF6D1D"/>
    <w:rsid w:val="00DF7562"/>
    <w:rsid w:val="00DF79FE"/>
    <w:rsid w:val="00DF7BA5"/>
    <w:rsid w:val="00DFCB7D"/>
    <w:rsid w:val="00E00313"/>
    <w:rsid w:val="00E00468"/>
    <w:rsid w:val="00E00632"/>
    <w:rsid w:val="00E00774"/>
    <w:rsid w:val="00E009B7"/>
    <w:rsid w:val="00E00C99"/>
    <w:rsid w:val="00E00F37"/>
    <w:rsid w:val="00E013DB"/>
    <w:rsid w:val="00E014F2"/>
    <w:rsid w:val="00E01770"/>
    <w:rsid w:val="00E01922"/>
    <w:rsid w:val="00E01934"/>
    <w:rsid w:val="00E019F2"/>
    <w:rsid w:val="00E01A63"/>
    <w:rsid w:val="00E023A3"/>
    <w:rsid w:val="00E024A4"/>
    <w:rsid w:val="00E025BF"/>
    <w:rsid w:val="00E0284B"/>
    <w:rsid w:val="00E02C41"/>
    <w:rsid w:val="00E02CA5"/>
    <w:rsid w:val="00E02CE4"/>
    <w:rsid w:val="00E03149"/>
    <w:rsid w:val="00E03699"/>
    <w:rsid w:val="00E03799"/>
    <w:rsid w:val="00E0483F"/>
    <w:rsid w:val="00E04A1E"/>
    <w:rsid w:val="00E051F4"/>
    <w:rsid w:val="00E054CB"/>
    <w:rsid w:val="00E055BE"/>
    <w:rsid w:val="00E0598D"/>
    <w:rsid w:val="00E05B27"/>
    <w:rsid w:val="00E05CCF"/>
    <w:rsid w:val="00E066AC"/>
    <w:rsid w:val="00E06CEA"/>
    <w:rsid w:val="00E07063"/>
    <w:rsid w:val="00E070EC"/>
    <w:rsid w:val="00E072BA"/>
    <w:rsid w:val="00E07326"/>
    <w:rsid w:val="00E074CB"/>
    <w:rsid w:val="00E0775A"/>
    <w:rsid w:val="00E07767"/>
    <w:rsid w:val="00E07880"/>
    <w:rsid w:val="00E078A6"/>
    <w:rsid w:val="00E078D0"/>
    <w:rsid w:val="00E07AA2"/>
    <w:rsid w:val="00E07DC2"/>
    <w:rsid w:val="00E10266"/>
    <w:rsid w:val="00E10751"/>
    <w:rsid w:val="00E108C6"/>
    <w:rsid w:val="00E10BBE"/>
    <w:rsid w:val="00E117E9"/>
    <w:rsid w:val="00E11D05"/>
    <w:rsid w:val="00E12407"/>
    <w:rsid w:val="00E12A89"/>
    <w:rsid w:val="00E12ACD"/>
    <w:rsid w:val="00E12BE9"/>
    <w:rsid w:val="00E12E25"/>
    <w:rsid w:val="00E13123"/>
    <w:rsid w:val="00E13263"/>
    <w:rsid w:val="00E13622"/>
    <w:rsid w:val="00E13893"/>
    <w:rsid w:val="00E13909"/>
    <w:rsid w:val="00E13D80"/>
    <w:rsid w:val="00E13DA8"/>
    <w:rsid w:val="00E13E99"/>
    <w:rsid w:val="00E13FC5"/>
    <w:rsid w:val="00E142CB"/>
    <w:rsid w:val="00E14661"/>
    <w:rsid w:val="00E1469A"/>
    <w:rsid w:val="00E14AE9"/>
    <w:rsid w:val="00E15342"/>
    <w:rsid w:val="00E154D8"/>
    <w:rsid w:val="00E15791"/>
    <w:rsid w:val="00E15815"/>
    <w:rsid w:val="00E159E6"/>
    <w:rsid w:val="00E15BCD"/>
    <w:rsid w:val="00E15D04"/>
    <w:rsid w:val="00E15E19"/>
    <w:rsid w:val="00E15E9B"/>
    <w:rsid w:val="00E1627E"/>
    <w:rsid w:val="00E16490"/>
    <w:rsid w:val="00E16927"/>
    <w:rsid w:val="00E16ABA"/>
    <w:rsid w:val="00E16AE3"/>
    <w:rsid w:val="00E17332"/>
    <w:rsid w:val="00E17996"/>
    <w:rsid w:val="00E17A95"/>
    <w:rsid w:val="00E17C97"/>
    <w:rsid w:val="00E200C6"/>
    <w:rsid w:val="00E20587"/>
    <w:rsid w:val="00E206A4"/>
    <w:rsid w:val="00E20751"/>
    <w:rsid w:val="00E208F8"/>
    <w:rsid w:val="00E21898"/>
    <w:rsid w:val="00E21C00"/>
    <w:rsid w:val="00E21DEA"/>
    <w:rsid w:val="00E228D1"/>
    <w:rsid w:val="00E22FC7"/>
    <w:rsid w:val="00E2301D"/>
    <w:rsid w:val="00E234B1"/>
    <w:rsid w:val="00E2382F"/>
    <w:rsid w:val="00E23A7F"/>
    <w:rsid w:val="00E23CD8"/>
    <w:rsid w:val="00E23DBC"/>
    <w:rsid w:val="00E23EC9"/>
    <w:rsid w:val="00E23FEC"/>
    <w:rsid w:val="00E242E7"/>
    <w:rsid w:val="00E244A9"/>
    <w:rsid w:val="00E245AA"/>
    <w:rsid w:val="00E24646"/>
    <w:rsid w:val="00E2494F"/>
    <w:rsid w:val="00E2515C"/>
    <w:rsid w:val="00E25233"/>
    <w:rsid w:val="00E25270"/>
    <w:rsid w:val="00E2547F"/>
    <w:rsid w:val="00E26231"/>
    <w:rsid w:val="00E264AE"/>
    <w:rsid w:val="00E268A0"/>
    <w:rsid w:val="00E26B69"/>
    <w:rsid w:val="00E27036"/>
    <w:rsid w:val="00E27049"/>
    <w:rsid w:val="00E2717A"/>
    <w:rsid w:val="00E2768E"/>
    <w:rsid w:val="00E27956"/>
    <w:rsid w:val="00E27995"/>
    <w:rsid w:val="00E27A37"/>
    <w:rsid w:val="00E27A49"/>
    <w:rsid w:val="00E27AAA"/>
    <w:rsid w:val="00E27B0E"/>
    <w:rsid w:val="00E27B8B"/>
    <w:rsid w:val="00E27E2A"/>
    <w:rsid w:val="00E301CF"/>
    <w:rsid w:val="00E308CE"/>
    <w:rsid w:val="00E309ED"/>
    <w:rsid w:val="00E30A4C"/>
    <w:rsid w:val="00E30A51"/>
    <w:rsid w:val="00E313B1"/>
    <w:rsid w:val="00E31506"/>
    <w:rsid w:val="00E31612"/>
    <w:rsid w:val="00E31962"/>
    <w:rsid w:val="00E31C74"/>
    <w:rsid w:val="00E31CB2"/>
    <w:rsid w:val="00E31F58"/>
    <w:rsid w:val="00E3210D"/>
    <w:rsid w:val="00E32201"/>
    <w:rsid w:val="00E32254"/>
    <w:rsid w:val="00E324A3"/>
    <w:rsid w:val="00E32691"/>
    <w:rsid w:val="00E33584"/>
    <w:rsid w:val="00E3361A"/>
    <w:rsid w:val="00E338B0"/>
    <w:rsid w:val="00E33B7C"/>
    <w:rsid w:val="00E3477A"/>
    <w:rsid w:val="00E34938"/>
    <w:rsid w:val="00E34FDB"/>
    <w:rsid w:val="00E35051"/>
    <w:rsid w:val="00E3530D"/>
    <w:rsid w:val="00E35A9A"/>
    <w:rsid w:val="00E35B35"/>
    <w:rsid w:val="00E35F30"/>
    <w:rsid w:val="00E36006"/>
    <w:rsid w:val="00E3648B"/>
    <w:rsid w:val="00E371A5"/>
    <w:rsid w:val="00E37268"/>
    <w:rsid w:val="00E373FE"/>
    <w:rsid w:val="00E37BF2"/>
    <w:rsid w:val="00E37E61"/>
    <w:rsid w:val="00E37EC6"/>
    <w:rsid w:val="00E37F5A"/>
    <w:rsid w:val="00E40771"/>
    <w:rsid w:val="00E40C4C"/>
    <w:rsid w:val="00E40DDB"/>
    <w:rsid w:val="00E40DF2"/>
    <w:rsid w:val="00E4102C"/>
    <w:rsid w:val="00E41395"/>
    <w:rsid w:val="00E413D9"/>
    <w:rsid w:val="00E41799"/>
    <w:rsid w:val="00E4196C"/>
    <w:rsid w:val="00E419A4"/>
    <w:rsid w:val="00E421F2"/>
    <w:rsid w:val="00E4256E"/>
    <w:rsid w:val="00E4286E"/>
    <w:rsid w:val="00E42A57"/>
    <w:rsid w:val="00E42D42"/>
    <w:rsid w:val="00E42F71"/>
    <w:rsid w:val="00E435FD"/>
    <w:rsid w:val="00E43781"/>
    <w:rsid w:val="00E43D42"/>
    <w:rsid w:val="00E43DA4"/>
    <w:rsid w:val="00E43E70"/>
    <w:rsid w:val="00E43F42"/>
    <w:rsid w:val="00E44403"/>
    <w:rsid w:val="00E445AA"/>
    <w:rsid w:val="00E447C1"/>
    <w:rsid w:val="00E44ADD"/>
    <w:rsid w:val="00E44B1D"/>
    <w:rsid w:val="00E44FD7"/>
    <w:rsid w:val="00E44FDF"/>
    <w:rsid w:val="00E450B3"/>
    <w:rsid w:val="00E450EB"/>
    <w:rsid w:val="00E451D3"/>
    <w:rsid w:val="00E4521B"/>
    <w:rsid w:val="00E45368"/>
    <w:rsid w:val="00E4558D"/>
    <w:rsid w:val="00E455CC"/>
    <w:rsid w:val="00E45A52"/>
    <w:rsid w:val="00E45AB5"/>
    <w:rsid w:val="00E45B0D"/>
    <w:rsid w:val="00E45B41"/>
    <w:rsid w:val="00E45B47"/>
    <w:rsid w:val="00E45D28"/>
    <w:rsid w:val="00E461BA"/>
    <w:rsid w:val="00E4641A"/>
    <w:rsid w:val="00E4652A"/>
    <w:rsid w:val="00E46CFC"/>
    <w:rsid w:val="00E472B4"/>
    <w:rsid w:val="00E474E6"/>
    <w:rsid w:val="00E475D8"/>
    <w:rsid w:val="00E476D2"/>
    <w:rsid w:val="00E4781D"/>
    <w:rsid w:val="00E47B4C"/>
    <w:rsid w:val="00E5009D"/>
    <w:rsid w:val="00E5039D"/>
    <w:rsid w:val="00E503BB"/>
    <w:rsid w:val="00E506CD"/>
    <w:rsid w:val="00E507A3"/>
    <w:rsid w:val="00E50912"/>
    <w:rsid w:val="00E50F45"/>
    <w:rsid w:val="00E50F8E"/>
    <w:rsid w:val="00E5122A"/>
    <w:rsid w:val="00E51395"/>
    <w:rsid w:val="00E514DB"/>
    <w:rsid w:val="00E51513"/>
    <w:rsid w:val="00E515F2"/>
    <w:rsid w:val="00E5185C"/>
    <w:rsid w:val="00E518E0"/>
    <w:rsid w:val="00E52370"/>
    <w:rsid w:val="00E525B4"/>
    <w:rsid w:val="00E5279B"/>
    <w:rsid w:val="00E527A5"/>
    <w:rsid w:val="00E529F5"/>
    <w:rsid w:val="00E52AEC"/>
    <w:rsid w:val="00E52BA6"/>
    <w:rsid w:val="00E52E8F"/>
    <w:rsid w:val="00E53020"/>
    <w:rsid w:val="00E53860"/>
    <w:rsid w:val="00E53C97"/>
    <w:rsid w:val="00E53DEC"/>
    <w:rsid w:val="00E53EC9"/>
    <w:rsid w:val="00E53FCF"/>
    <w:rsid w:val="00E54012"/>
    <w:rsid w:val="00E540CF"/>
    <w:rsid w:val="00E54283"/>
    <w:rsid w:val="00E545BE"/>
    <w:rsid w:val="00E54679"/>
    <w:rsid w:val="00E5468D"/>
    <w:rsid w:val="00E5481A"/>
    <w:rsid w:val="00E54C83"/>
    <w:rsid w:val="00E54DD8"/>
    <w:rsid w:val="00E54EBF"/>
    <w:rsid w:val="00E555F3"/>
    <w:rsid w:val="00E55748"/>
    <w:rsid w:val="00E55BD6"/>
    <w:rsid w:val="00E560A2"/>
    <w:rsid w:val="00E561CB"/>
    <w:rsid w:val="00E566BF"/>
    <w:rsid w:val="00E56B76"/>
    <w:rsid w:val="00E56D05"/>
    <w:rsid w:val="00E57071"/>
    <w:rsid w:val="00E570E4"/>
    <w:rsid w:val="00E5724D"/>
    <w:rsid w:val="00E574FF"/>
    <w:rsid w:val="00E577A9"/>
    <w:rsid w:val="00E57C69"/>
    <w:rsid w:val="00E57FDD"/>
    <w:rsid w:val="00E601EC"/>
    <w:rsid w:val="00E602A8"/>
    <w:rsid w:val="00E6045C"/>
    <w:rsid w:val="00E6068C"/>
    <w:rsid w:val="00E60CB9"/>
    <w:rsid w:val="00E6117F"/>
    <w:rsid w:val="00E61B33"/>
    <w:rsid w:val="00E61EA1"/>
    <w:rsid w:val="00E61F5E"/>
    <w:rsid w:val="00E61FFF"/>
    <w:rsid w:val="00E620A6"/>
    <w:rsid w:val="00E62111"/>
    <w:rsid w:val="00E62356"/>
    <w:rsid w:val="00E6261B"/>
    <w:rsid w:val="00E62BDC"/>
    <w:rsid w:val="00E62CD4"/>
    <w:rsid w:val="00E62D16"/>
    <w:rsid w:val="00E62E87"/>
    <w:rsid w:val="00E635D1"/>
    <w:rsid w:val="00E63733"/>
    <w:rsid w:val="00E6373C"/>
    <w:rsid w:val="00E637C9"/>
    <w:rsid w:val="00E63B9A"/>
    <w:rsid w:val="00E63D7A"/>
    <w:rsid w:val="00E63FF0"/>
    <w:rsid w:val="00E64086"/>
    <w:rsid w:val="00E6458D"/>
    <w:rsid w:val="00E6491A"/>
    <w:rsid w:val="00E64C71"/>
    <w:rsid w:val="00E65291"/>
    <w:rsid w:val="00E6587E"/>
    <w:rsid w:val="00E66197"/>
    <w:rsid w:val="00E662C5"/>
    <w:rsid w:val="00E664A7"/>
    <w:rsid w:val="00E66572"/>
    <w:rsid w:val="00E6663F"/>
    <w:rsid w:val="00E66871"/>
    <w:rsid w:val="00E66E4F"/>
    <w:rsid w:val="00E66FC1"/>
    <w:rsid w:val="00E671CF"/>
    <w:rsid w:val="00E675A4"/>
    <w:rsid w:val="00E6764F"/>
    <w:rsid w:val="00E67856"/>
    <w:rsid w:val="00E70388"/>
    <w:rsid w:val="00E70B15"/>
    <w:rsid w:val="00E70E5F"/>
    <w:rsid w:val="00E70F8C"/>
    <w:rsid w:val="00E7115E"/>
    <w:rsid w:val="00E71493"/>
    <w:rsid w:val="00E7155B"/>
    <w:rsid w:val="00E716C7"/>
    <w:rsid w:val="00E716D6"/>
    <w:rsid w:val="00E718AC"/>
    <w:rsid w:val="00E71F73"/>
    <w:rsid w:val="00E7206C"/>
    <w:rsid w:val="00E72304"/>
    <w:rsid w:val="00E72A78"/>
    <w:rsid w:val="00E72B1A"/>
    <w:rsid w:val="00E72DA3"/>
    <w:rsid w:val="00E73122"/>
    <w:rsid w:val="00E7317D"/>
    <w:rsid w:val="00E73588"/>
    <w:rsid w:val="00E7360A"/>
    <w:rsid w:val="00E73C3E"/>
    <w:rsid w:val="00E74207"/>
    <w:rsid w:val="00E74B4C"/>
    <w:rsid w:val="00E74DEF"/>
    <w:rsid w:val="00E750DA"/>
    <w:rsid w:val="00E7518A"/>
    <w:rsid w:val="00E7520B"/>
    <w:rsid w:val="00E7567C"/>
    <w:rsid w:val="00E75778"/>
    <w:rsid w:val="00E75975"/>
    <w:rsid w:val="00E759BB"/>
    <w:rsid w:val="00E759FE"/>
    <w:rsid w:val="00E75B9E"/>
    <w:rsid w:val="00E75BAA"/>
    <w:rsid w:val="00E75D50"/>
    <w:rsid w:val="00E75E2B"/>
    <w:rsid w:val="00E75F2C"/>
    <w:rsid w:val="00E761FA"/>
    <w:rsid w:val="00E762A6"/>
    <w:rsid w:val="00E768C1"/>
    <w:rsid w:val="00E76A60"/>
    <w:rsid w:val="00E76B9C"/>
    <w:rsid w:val="00E76BB1"/>
    <w:rsid w:val="00E76C03"/>
    <w:rsid w:val="00E770D7"/>
    <w:rsid w:val="00E771CF"/>
    <w:rsid w:val="00E774C5"/>
    <w:rsid w:val="00E7768F"/>
    <w:rsid w:val="00E77764"/>
    <w:rsid w:val="00E77A95"/>
    <w:rsid w:val="00E77C96"/>
    <w:rsid w:val="00E77E21"/>
    <w:rsid w:val="00E77E36"/>
    <w:rsid w:val="00E77E48"/>
    <w:rsid w:val="00E77F2D"/>
    <w:rsid w:val="00E8033F"/>
    <w:rsid w:val="00E80791"/>
    <w:rsid w:val="00E80D0A"/>
    <w:rsid w:val="00E81765"/>
    <w:rsid w:val="00E81C45"/>
    <w:rsid w:val="00E81C9F"/>
    <w:rsid w:val="00E820BF"/>
    <w:rsid w:val="00E821B7"/>
    <w:rsid w:val="00E824C2"/>
    <w:rsid w:val="00E826F7"/>
    <w:rsid w:val="00E829C7"/>
    <w:rsid w:val="00E82CF9"/>
    <w:rsid w:val="00E82D13"/>
    <w:rsid w:val="00E82DA6"/>
    <w:rsid w:val="00E83B8F"/>
    <w:rsid w:val="00E83F3A"/>
    <w:rsid w:val="00E843F6"/>
    <w:rsid w:val="00E84458"/>
    <w:rsid w:val="00E844E9"/>
    <w:rsid w:val="00E84918"/>
    <w:rsid w:val="00E84B6C"/>
    <w:rsid w:val="00E84FD6"/>
    <w:rsid w:val="00E85205"/>
    <w:rsid w:val="00E85268"/>
    <w:rsid w:val="00E85292"/>
    <w:rsid w:val="00E85833"/>
    <w:rsid w:val="00E85989"/>
    <w:rsid w:val="00E859BA"/>
    <w:rsid w:val="00E85C2D"/>
    <w:rsid w:val="00E85D34"/>
    <w:rsid w:val="00E8629F"/>
    <w:rsid w:val="00E86393"/>
    <w:rsid w:val="00E86BBE"/>
    <w:rsid w:val="00E87097"/>
    <w:rsid w:val="00E870B2"/>
    <w:rsid w:val="00E873B4"/>
    <w:rsid w:val="00E8755A"/>
    <w:rsid w:val="00E87576"/>
    <w:rsid w:val="00E87745"/>
    <w:rsid w:val="00E8774C"/>
    <w:rsid w:val="00E8780A"/>
    <w:rsid w:val="00E87958"/>
    <w:rsid w:val="00E87B8F"/>
    <w:rsid w:val="00E87FC5"/>
    <w:rsid w:val="00E87FEF"/>
    <w:rsid w:val="00E902F1"/>
    <w:rsid w:val="00E90421"/>
    <w:rsid w:val="00E9075F"/>
    <w:rsid w:val="00E90837"/>
    <w:rsid w:val="00E90A9F"/>
    <w:rsid w:val="00E90DD9"/>
    <w:rsid w:val="00E91221"/>
    <w:rsid w:val="00E91336"/>
    <w:rsid w:val="00E91932"/>
    <w:rsid w:val="00E91B9C"/>
    <w:rsid w:val="00E9238A"/>
    <w:rsid w:val="00E92726"/>
    <w:rsid w:val="00E9282F"/>
    <w:rsid w:val="00E92988"/>
    <w:rsid w:val="00E929E0"/>
    <w:rsid w:val="00E92E54"/>
    <w:rsid w:val="00E93120"/>
    <w:rsid w:val="00E93740"/>
    <w:rsid w:val="00E93DD0"/>
    <w:rsid w:val="00E9416E"/>
    <w:rsid w:val="00E94460"/>
    <w:rsid w:val="00E94B01"/>
    <w:rsid w:val="00E94DA3"/>
    <w:rsid w:val="00E94DBB"/>
    <w:rsid w:val="00E94F3A"/>
    <w:rsid w:val="00E95167"/>
    <w:rsid w:val="00E95359"/>
    <w:rsid w:val="00E95758"/>
    <w:rsid w:val="00E9599A"/>
    <w:rsid w:val="00E95C17"/>
    <w:rsid w:val="00E95D7C"/>
    <w:rsid w:val="00E9620B"/>
    <w:rsid w:val="00E969B7"/>
    <w:rsid w:val="00E96A83"/>
    <w:rsid w:val="00E96A9D"/>
    <w:rsid w:val="00E96C54"/>
    <w:rsid w:val="00E96D25"/>
    <w:rsid w:val="00E9707E"/>
    <w:rsid w:val="00E97358"/>
    <w:rsid w:val="00E975CF"/>
    <w:rsid w:val="00E9762F"/>
    <w:rsid w:val="00E97799"/>
    <w:rsid w:val="00E978E5"/>
    <w:rsid w:val="00E97B37"/>
    <w:rsid w:val="00E97C01"/>
    <w:rsid w:val="00E97D2C"/>
    <w:rsid w:val="00E97E6C"/>
    <w:rsid w:val="00EA0059"/>
    <w:rsid w:val="00EA030F"/>
    <w:rsid w:val="00EA04B6"/>
    <w:rsid w:val="00EA06A6"/>
    <w:rsid w:val="00EA07FE"/>
    <w:rsid w:val="00EA0D48"/>
    <w:rsid w:val="00EA16E4"/>
    <w:rsid w:val="00EA172F"/>
    <w:rsid w:val="00EA1D0C"/>
    <w:rsid w:val="00EA1DCE"/>
    <w:rsid w:val="00EA1F36"/>
    <w:rsid w:val="00EA2280"/>
    <w:rsid w:val="00EA23EA"/>
    <w:rsid w:val="00EA248E"/>
    <w:rsid w:val="00EA258A"/>
    <w:rsid w:val="00EA299E"/>
    <w:rsid w:val="00EA2CC7"/>
    <w:rsid w:val="00EA2CCC"/>
    <w:rsid w:val="00EA31AB"/>
    <w:rsid w:val="00EA37E2"/>
    <w:rsid w:val="00EA39E0"/>
    <w:rsid w:val="00EA3A8E"/>
    <w:rsid w:val="00EA3B5F"/>
    <w:rsid w:val="00EA3EF7"/>
    <w:rsid w:val="00EA3FC5"/>
    <w:rsid w:val="00EA4552"/>
    <w:rsid w:val="00EA4A0F"/>
    <w:rsid w:val="00EA4AF2"/>
    <w:rsid w:val="00EA4C59"/>
    <w:rsid w:val="00EA4DDB"/>
    <w:rsid w:val="00EA4E8C"/>
    <w:rsid w:val="00EA4FD7"/>
    <w:rsid w:val="00EA53CE"/>
    <w:rsid w:val="00EA56B1"/>
    <w:rsid w:val="00EA60F3"/>
    <w:rsid w:val="00EA6355"/>
    <w:rsid w:val="00EA663E"/>
    <w:rsid w:val="00EA679F"/>
    <w:rsid w:val="00EA6EB0"/>
    <w:rsid w:val="00EA6FE3"/>
    <w:rsid w:val="00EA7065"/>
    <w:rsid w:val="00EA70FF"/>
    <w:rsid w:val="00EA772F"/>
    <w:rsid w:val="00EA7B26"/>
    <w:rsid w:val="00EA7B99"/>
    <w:rsid w:val="00EAD832"/>
    <w:rsid w:val="00EB059C"/>
    <w:rsid w:val="00EB070C"/>
    <w:rsid w:val="00EB0742"/>
    <w:rsid w:val="00EB0D5B"/>
    <w:rsid w:val="00EB1DD1"/>
    <w:rsid w:val="00EB1E83"/>
    <w:rsid w:val="00EB2177"/>
    <w:rsid w:val="00EB22C2"/>
    <w:rsid w:val="00EB2342"/>
    <w:rsid w:val="00EB23F4"/>
    <w:rsid w:val="00EB293A"/>
    <w:rsid w:val="00EB2AF5"/>
    <w:rsid w:val="00EB2CEE"/>
    <w:rsid w:val="00EB2D46"/>
    <w:rsid w:val="00EB2DA3"/>
    <w:rsid w:val="00EB2FCE"/>
    <w:rsid w:val="00EB34D1"/>
    <w:rsid w:val="00EB3673"/>
    <w:rsid w:val="00EB3C9A"/>
    <w:rsid w:val="00EB3D44"/>
    <w:rsid w:val="00EB4201"/>
    <w:rsid w:val="00EB426F"/>
    <w:rsid w:val="00EB46F2"/>
    <w:rsid w:val="00EB4A80"/>
    <w:rsid w:val="00EB4AEB"/>
    <w:rsid w:val="00EB4B59"/>
    <w:rsid w:val="00EB4BA7"/>
    <w:rsid w:val="00EB4FE7"/>
    <w:rsid w:val="00EB50FA"/>
    <w:rsid w:val="00EB5347"/>
    <w:rsid w:val="00EB654C"/>
    <w:rsid w:val="00EB6A23"/>
    <w:rsid w:val="00EB6CC6"/>
    <w:rsid w:val="00EB6D3A"/>
    <w:rsid w:val="00EB70E7"/>
    <w:rsid w:val="00EB73F0"/>
    <w:rsid w:val="00EB7541"/>
    <w:rsid w:val="00EB7551"/>
    <w:rsid w:val="00EB7780"/>
    <w:rsid w:val="00EB7FA4"/>
    <w:rsid w:val="00EC044D"/>
    <w:rsid w:val="00EC0546"/>
    <w:rsid w:val="00EC060C"/>
    <w:rsid w:val="00EC0923"/>
    <w:rsid w:val="00EC0C56"/>
    <w:rsid w:val="00EC0C7A"/>
    <w:rsid w:val="00EC0E4C"/>
    <w:rsid w:val="00EC1458"/>
    <w:rsid w:val="00EC186E"/>
    <w:rsid w:val="00EC1904"/>
    <w:rsid w:val="00EC1923"/>
    <w:rsid w:val="00EC26AE"/>
    <w:rsid w:val="00EC2D22"/>
    <w:rsid w:val="00EC2E45"/>
    <w:rsid w:val="00EC3658"/>
    <w:rsid w:val="00EC3F1E"/>
    <w:rsid w:val="00EC3F4B"/>
    <w:rsid w:val="00EC4998"/>
    <w:rsid w:val="00EC4F34"/>
    <w:rsid w:val="00EC50B1"/>
    <w:rsid w:val="00EC5375"/>
    <w:rsid w:val="00EC53A7"/>
    <w:rsid w:val="00EC53B9"/>
    <w:rsid w:val="00EC575D"/>
    <w:rsid w:val="00EC58D2"/>
    <w:rsid w:val="00EC59FE"/>
    <w:rsid w:val="00EC5B58"/>
    <w:rsid w:val="00EC5DF6"/>
    <w:rsid w:val="00EC5E4A"/>
    <w:rsid w:val="00EC61CE"/>
    <w:rsid w:val="00EC64FE"/>
    <w:rsid w:val="00EC6599"/>
    <w:rsid w:val="00EC65BD"/>
    <w:rsid w:val="00EC6618"/>
    <w:rsid w:val="00EC688D"/>
    <w:rsid w:val="00EC6908"/>
    <w:rsid w:val="00EC6FBA"/>
    <w:rsid w:val="00EC7042"/>
    <w:rsid w:val="00EC70E2"/>
    <w:rsid w:val="00EC71F3"/>
    <w:rsid w:val="00EC73B5"/>
    <w:rsid w:val="00EC7AEC"/>
    <w:rsid w:val="00EC7BD2"/>
    <w:rsid w:val="00EC7D5C"/>
    <w:rsid w:val="00EC7DD6"/>
    <w:rsid w:val="00ED059C"/>
    <w:rsid w:val="00ED0780"/>
    <w:rsid w:val="00ED0C81"/>
    <w:rsid w:val="00ED0D7E"/>
    <w:rsid w:val="00ED1226"/>
    <w:rsid w:val="00ED1B37"/>
    <w:rsid w:val="00ED1C76"/>
    <w:rsid w:val="00ED23A8"/>
    <w:rsid w:val="00ED244F"/>
    <w:rsid w:val="00ED26D9"/>
    <w:rsid w:val="00ED29D8"/>
    <w:rsid w:val="00ED2C2C"/>
    <w:rsid w:val="00ED3258"/>
    <w:rsid w:val="00ED32C1"/>
    <w:rsid w:val="00ED3CC5"/>
    <w:rsid w:val="00ED3F8F"/>
    <w:rsid w:val="00ED4227"/>
    <w:rsid w:val="00ED43E2"/>
    <w:rsid w:val="00ED48ED"/>
    <w:rsid w:val="00ED4AED"/>
    <w:rsid w:val="00ED5120"/>
    <w:rsid w:val="00ED5AC2"/>
    <w:rsid w:val="00ED5BC6"/>
    <w:rsid w:val="00ED5DC3"/>
    <w:rsid w:val="00ED60EF"/>
    <w:rsid w:val="00ED61EC"/>
    <w:rsid w:val="00ED62C9"/>
    <w:rsid w:val="00ED699B"/>
    <w:rsid w:val="00ED6CE3"/>
    <w:rsid w:val="00ED6D19"/>
    <w:rsid w:val="00ED6DDA"/>
    <w:rsid w:val="00ED7067"/>
    <w:rsid w:val="00ED72D9"/>
    <w:rsid w:val="00ED7448"/>
    <w:rsid w:val="00ED7659"/>
    <w:rsid w:val="00ED7809"/>
    <w:rsid w:val="00ED7964"/>
    <w:rsid w:val="00ED7BEB"/>
    <w:rsid w:val="00ED7CE2"/>
    <w:rsid w:val="00EE008A"/>
    <w:rsid w:val="00EE048B"/>
    <w:rsid w:val="00EE0636"/>
    <w:rsid w:val="00EE0833"/>
    <w:rsid w:val="00EE0A2C"/>
    <w:rsid w:val="00EE0C07"/>
    <w:rsid w:val="00EE0DB4"/>
    <w:rsid w:val="00EE1121"/>
    <w:rsid w:val="00EE126A"/>
    <w:rsid w:val="00EE17A1"/>
    <w:rsid w:val="00EE1EF1"/>
    <w:rsid w:val="00EE24DD"/>
    <w:rsid w:val="00EE2508"/>
    <w:rsid w:val="00EE25C9"/>
    <w:rsid w:val="00EE321A"/>
    <w:rsid w:val="00EE3C31"/>
    <w:rsid w:val="00EE3C5C"/>
    <w:rsid w:val="00EE3D8F"/>
    <w:rsid w:val="00EE3DC7"/>
    <w:rsid w:val="00EE3F39"/>
    <w:rsid w:val="00EE5125"/>
    <w:rsid w:val="00EE59AB"/>
    <w:rsid w:val="00EE59CC"/>
    <w:rsid w:val="00EE5C23"/>
    <w:rsid w:val="00EE6194"/>
    <w:rsid w:val="00EE62A3"/>
    <w:rsid w:val="00EE653C"/>
    <w:rsid w:val="00EE67B8"/>
    <w:rsid w:val="00EE70EE"/>
    <w:rsid w:val="00EE724E"/>
    <w:rsid w:val="00EE7446"/>
    <w:rsid w:val="00EE7B1E"/>
    <w:rsid w:val="00EE7CD3"/>
    <w:rsid w:val="00EE7E22"/>
    <w:rsid w:val="00EE7F2F"/>
    <w:rsid w:val="00EEDFE8"/>
    <w:rsid w:val="00EF029F"/>
    <w:rsid w:val="00EF02AF"/>
    <w:rsid w:val="00EF0348"/>
    <w:rsid w:val="00EF05C3"/>
    <w:rsid w:val="00EF0A45"/>
    <w:rsid w:val="00EF11D5"/>
    <w:rsid w:val="00EF14F0"/>
    <w:rsid w:val="00EF19BF"/>
    <w:rsid w:val="00EF1A31"/>
    <w:rsid w:val="00EF1A34"/>
    <w:rsid w:val="00EF1BDC"/>
    <w:rsid w:val="00EF1DAC"/>
    <w:rsid w:val="00EF1FC0"/>
    <w:rsid w:val="00EF235C"/>
    <w:rsid w:val="00EF2B0A"/>
    <w:rsid w:val="00EF3098"/>
    <w:rsid w:val="00EF3304"/>
    <w:rsid w:val="00EF3543"/>
    <w:rsid w:val="00EF35A2"/>
    <w:rsid w:val="00EF3735"/>
    <w:rsid w:val="00EF3E55"/>
    <w:rsid w:val="00EF3FA6"/>
    <w:rsid w:val="00EF3FCC"/>
    <w:rsid w:val="00EF453A"/>
    <w:rsid w:val="00EF4997"/>
    <w:rsid w:val="00EF51D8"/>
    <w:rsid w:val="00EF51FF"/>
    <w:rsid w:val="00EF560B"/>
    <w:rsid w:val="00EF57CA"/>
    <w:rsid w:val="00EF5931"/>
    <w:rsid w:val="00EF6205"/>
    <w:rsid w:val="00EF6307"/>
    <w:rsid w:val="00EF648A"/>
    <w:rsid w:val="00EF66E1"/>
    <w:rsid w:val="00EF6A8A"/>
    <w:rsid w:val="00EF6FA6"/>
    <w:rsid w:val="00EF7477"/>
    <w:rsid w:val="00EF7827"/>
    <w:rsid w:val="00EF785C"/>
    <w:rsid w:val="00EF7874"/>
    <w:rsid w:val="00EF7A21"/>
    <w:rsid w:val="00EF7AFC"/>
    <w:rsid w:val="00EF7F1C"/>
    <w:rsid w:val="00EF7F5D"/>
    <w:rsid w:val="00EF882F"/>
    <w:rsid w:val="00F00199"/>
    <w:rsid w:val="00F002AF"/>
    <w:rsid w:val="00F00334"/>
    <w:rsid w:val="00F004BD"/>
    <w:rsid w:val="00F00789"/>
    <w:rsid w:val="00F00847"/>
    <w:rsid w:val="00F00912"/>
    <w:rsid w:val="00F00A77"/>
    <w:rsid w:val="00F00C96"/>
    <w:rsid w:val="00F00D09"/>
    <w:rsid w:val="00F00D88"/>
    <w:rsid w:val="00F00DFC"/>
    <w:rsid w:val="00F00FD7"/>
    <w:rsid w:val="00F01D24"/>
    <w:rsid w:val="00F01E4A"/>
    <w:rsid w:val="00F020D4"/>
    <w:rsid w:val="00F02349"/>
    <w:rsid w:val="00F02887"/>
    <w:rsid w:val="00F02952"/>
    <w:rsid w:val="00F02B87"/>
    <w:rsid w:val="00F02CB7"/>
    <w:rsid w:val="00F037D5"/>
    <w:rsid w:val="00F0412A"/>
    <w:rsid w:val="00F04882"/>
    <w:rsid w:val="00F049D7"/>
    <w:rsid w:val="00F051AC"/>
    <w:rsid w:val="00F05289"/>
    <w:rsid w:val="00F05548"/>
    <w:rsid w:val="00F060F7"/>
    <w:rsid w:val="00F06350"/>
    <w:rsid w:val="00F064AB"/>
    <w:rsid w:val="00F06782"/>
    <w:rsid w:val="00F06968"/>
    <w:rsid w:val="00F06B91"/>
    <w:rsid w:val="00F06DB1"/>
    <w:rsid w:val="00F06DE3"/>
    <w:rsid w:val="00F06F1E"/>
    <w:rsid w:val="00F070D7"/>
    <w:rsid w:val="00F07192"/>
    <w:rsid w:val="00F07501"/>
    <w:rsid w:val="00F07B38"/>
    <w:rsid w:val="00F10B63"/>
    <w:rsid w:val="00F10D2B"/>
    <w:rsid w:val="00F11D70"/>
    <w:rsid w:val="00F11E0D"/>
    <w:rsid w:val="00F125D7"/>
    <w:rsid w:val="00F1280D"/>
    <w:rsid w:val="00F12CC0"/>
    <w:rsid w:val="00F12F27"/>
    <w:rsid w:val="00F12FA9"/>
    <w:rsid w:val="00F13124"/>
    <w:rsid w:val="00F131A1"/>
    <w:rsid w:val="00F132F8"/>
    <w:rsid w:val="00F13357"/>
    <w:rsid w:val="00F1369B"/>
    <w:rsid w:val="00F136C5"/>
    <w:rsid w:val="00F13DAE"/>
    <w:rsid w:val="00F13F46"/>
    <w:rsid w:val="00F14086"/>
    <w:rsid w:val="00F14161"/>
    <w:rsid w:val="00F14495"/>
    <w:rsid w:val="00F14B17"/>
    <w:rsid w:val="00F14FFB"/>
    <w:rsid w:val="00F150A5"/>
    <w:rsid w:val="00F15C69"/>
    <w:rsid w:val="00F15F3E"/>
    <w:rsid w:val="00F1662E"/>
    <w:rsid w:val="00F168D3"/>
    <w:rsid w:val="00F16A5E"/>
    <w:rsid w:val="00F16E44"/>
    <w:rsid w:val="00F16EAC"/>
    <w:rsid w:val="00F16EE7"/>
    <w:rsid w:val="00F170D7"/>
    <w:rsid w:val="00F175D2"/>
    <w:rsid w:val="00F17CA7"/>
    <w:rsid w:val="00F20035"/>
    <w:rsid w:val="00F2062E"/>
    <w:rsid w:val="00F20982"/>
    <w:rsid w:val="00F20A97"/>
    <w:rsid w:val="00F20B09"/>
    <w:rsid w:val="00F20F56"/>
    <w:rsid w:val="00F210ED"/>
    <w:rsid w:val="00F213C3"/>
    <w:rsid w:val="00F216DC"/>
    <w:rsid w:val="00F2181C"/>
    <w:rsid w:val="00F219B9"/>
    <w:rsid w:val="00F22090"/>
    <w:rsid w:val="00F22147"/>
    <w:rsid w:val="00F2227A"/>
    <w:rsid w:val="00F2232C"/>
    <w:rsid w:val="00F2295E"/>
    <w:rsid w:val="00F22BC3"/>
    <w:rsid w:val="00F22C64"/>
    <w:rsid w:val="00F22E98"/>
    <w:rsid w:val="00F22F60"/>
    <w:rsid w:val="00F22F6C"/>
    <w:rsid w:val="00F23066"/>
    <w:rsid w:val="00F230B7"/>
    <w:rsid w:val="00F2314F"/>
    <w:rsid w:val="00F2388E"/>
    <w:rsid w:val="00F239BD"/>
    <w:rsid w:val="00F23D1B"/>
    <w:rsid w:val="00F23D54"/>
    <w:rsid w:val="00F23EF3"/>
    <w:rsid w:val="00F23FAC"/>
    <w:rsid w:val="00F24126"/>
    <w:rsid w:val="00F245E8"/>
    <w:rsid w:val="00F2471D"/>
    <w:rsid w:val="00F247E2"/>
    <w:rsid w:val="00F24898"/>
    <w:rsid w:val="00F24AE4"/>
    <w:rsid w:val="00F24CE8"/>
    <w:rsid w:val="00F24EFD"/>
    <w:rsid w:val="00F24F81"/>
    <w:rsid w:val="00F24FEF"/>
    <w:rsid w:val="00F250AD"/>
    <w:rsid w:val="00F25250"/>
    <w:rsid w:val="00F255C7"/>
    <w:rsid w:val="00F25658"/>
    <w:rsid w:val="00F2575D"/>
    <w:rsid w:val="00F25D2E"/>
    <w:rsid w:val="00F26070"/>
    <w:rsid w:val="00F26270"/>
    <w:rsid w:val="00F263BF"/>
    <w:rsid w:val="00F264DF"/>
    <w:rsid w:val="00F26B04"/>
    <w:rsid w:val="00F26C77"/>
    <w:rsid w:val="00F26EC3"/>
    <w:rsid w:val="00F271FF"/>
    <w:rsid w:val="00F27535"/>
    <w:rsid w:val="00F27E93"/>
    <w:rsid w:val="00F3026C"/>
    <w:rsid w:val="00F3027E"/>
    <w:rsid w:val="00F306FC"/>
    <w:rsid w:val="00F30795"/>
    <w:rsid w:val="00F30BEF"/>
    <w:rsid w:val="00F30D40"/>
    <w:rsid w:val="00F30F85"/>
    <w:rsid w:val="00F3139D"/>
    <w:rsid w:val="00F31782"/>
    <w:rsid w:val="00F31C13"/>
    <w:rsid w:val="00F31CDC"/>
    <w:rsid w:val="00F31D3C"/>
    <w:rsid w:val="00F31D80"/>
    <w:rsid w:val="00F321B6"/>
    <w:rsid w:val="00F32495"/>
    <w:rsid w:val="00F32708"/>
    <w:rsid w:val="00F32BD5"/>
    <w:rsid w:val="00F32C95"/>
    <w:rsid w:val="00F33326"/>
    <w:rsid w:val="00F335C8"/>
    <w:rsid w:val="00F33A9A"/>
    <w:rsid w:val="00F33C55"/>
    <w:rsid w:val="00F33C56"/>
    <w:rsid w:val="00F33D9A"/>
    <w:rsid w:val="00F33E1B"/>
    <w:rsid w:val="00F33F04"/>
    <w:rsid w:val="00F341CF"/>
    <w:rsid w:val="00F343F4"/>
    <w:rsid w:val="00F347E3"/>
    <w:rsid w:val="00F34DD6"/>
    <w:rsid w:val="00F34EA5"/>
    <w:rsid w:val="00F356C8"/>
    <w:rsid w:val="00F35862"/>
    <w:rsid w:val="00F35978"/>
    <w:rsid w:val="00F35B0A"/>
    <w:rsid w:val="00F35BFA"/>
    <w:rsid w:val="00F35E98"/>
    <w:rsid w:val="00F35F29"/>
    <w:rsid w:val="00F35F9C"/>
    <w:rsid w:val="00F360B4"/>
    <w:rsid w:val="00F360CF"/>
    <w:rsid w:val="00F366CC"/>
    <w:rsid w:val="00F368E1"/>
    <w:rsid w:val="00F36903"/>
    <w:rsid w:val="00F36B0A"/>
    <w:rsid w:val="00F373E9"/>
    <w:rsid w:val="00F379EC"/>
    <w:rsid w:val="00F3FE30"/>
    <w:rsid w:val="00F40056"/>
    <w:rsid w:val="00F40497"/>
    <w:rsid w:val="00F407D6"/>
    <w:rsid w:val="00F4086D"/>
    <w:rsid w:val="00F40991"/>
    <w:rsid w:val="00F40B3F"/>
    <w:rsid w:val="00F418A8"/>
    <w:rsid w:val="00F419F4"/>
    <w:rsid w:val="00F41BAF"/>
    <w:rsid w:val="00F41C3D"/>
    <w:rsid w:val="00F41E76"/>
    <w:rsid w:val="00F4226C"/>
    <w:rsid w:val="00F42520"/>
    <w:rsid w:val="00F42D8A"/>
    <w:rsid w:val="00F42DC2"/>
    <w:rsid w:val="00F42F62"/>
    <w:rsid w:val="00F4308F"/>
    <w:rsid w:val="00F43221"/>
    <w:rsid w:val="00F4337D"/>
    <w:rsid w:val="00F436A5"/>
    <w:rsid w:val="00F439CC"/>
    <w:rsid w:val="00F43E05"/>
    <w:rsid w:val="00F43E07"/>
    <w:rsid w:val="00F43E5F"/>
    <w:rsid w:val="00F44065"/>
    <w:rsid w:val="00F441C1"/>
    <w:rsid w:val="00F443FD"/>
    <w:rsid w:val="00F444A0"/>
    <w:rsid w:val="00F445C4"/>
    <w:rsid w:val="00F4491E"/>
    <w:rsid w:val="00F4499D"/>
    <w:rsid w:val="00F44FD7"/>
    <w:rsid w:val="00F45210"/>
    <w:rsid w:val="00F4540F"/>
    <w:rsid w:val="00F45554"/>
    <w:rsid w:val="00F45789"/>
    <w:rsid w:val="00F45ACE"/>
    <w:rsid w:val="00F460F9"/>
    <w:rsid w:val="00F461D7"/>
    <w:rsid w:val="00F463EB"/>
    <w:rsid w:val="00F46981"/>
    <w:rsid w:val="00F469A2"/>
    <w:rsid w:val="00F46AA3"/>
    <w:rsid w:val="00F46E45"/>
    <w:rsid w:val="00F4712D"/>
    <w:rsid w:val="00F47405"/>
    <w:rsid w:val="00F476A9"/>
    <w:rsid w:val="00F478A9"/>
    <w:rsid w:val="00F478B2"/>
    <w:rsid w:val="00F47910"/>
    <w:rsid w:val="00F47BC0"/>
    <w:rsid w:val="00F500EE"/>
    <w:rsid w:val="00F501DD"/>
    <w:rsid w:val="00F50394"/>
    <w:rsid w:val="00F5042E"/>
    <w:rsid w:val="00F504C4"/>
    <w:rsid w:val="00F508A4"/>
    <w:rsid w:val="00F5098E"/>
    <w:rsid w:val="00F50992"/>
    <w:rsid w:val="00F50AD5"/>
    <w:rsid w:val="00F50C2B"/>
    <w:rsid w:val="00F5101B"/>
    <w:rsid w:val="00F511CC"/>
    <w:rsid w:val="00F5169B"/>
    <w:rsid w:val="00F5169D"/>
    <w:rsid w:val="00F51C1C"/>
    <w:rsid w:val="00F51CF8"/>
    <w:rsid w:val="00F52074"/>
    <w:rsid w:val="00F5231E"/>
    <w:rsid w:val="00F5259C"/>
    <w:rsid w:val="00F526DE"/>
    <w:rsid w:val="00F527E3"/>
    <w:rsid w:val="00F52913"/>
    <w:rsid w:val="00F52A31"/>
    <w:rsid w:val="00F52F4F"/>
    <w:rsid w:val="00F53388"/>
    <w:rsid w:val="00F533AB"/>
    <w:rsid w:val="00F53409"/>
    <w:rsid w:val="00F53523"/>
    <w:rsid w:val="00F535B8"/>
    <w:rsid w:val="00F535BB"/>
    <w:rsid w:val="00F5364D"/>
    <w:rsid w:val="00F5375E"/>
    <w:rsid w:val="00F53D79"/>
    <w:rsid w:val="00F53E02"/>
    <w:rsid w:val="00F53FA2"/>
    <w:rsid w:val="00F54028"/>
    <w:rsid w:val="00F5405C"/>
    <w:rsid w:val="00F54558"/>
    <w:rsid w:val="00F545C2"/>
    <w:rsid w:val="00F548B7"/>
    <w:rsid w:val="00F55132"/>
    <w:rsid w:val="00F555BA"/>
    <w:rsid w:val="00F557B7"/>
    <w:rsid w:val="00F55990"/>
    <w:rsid w:val="00F56E59"/>
    <w:rsid w:val="00F5752B"/>
    <w:rsid w:val="00F57604"/>
    <w:rsid w:val="00F577D4"/>
    <w:rsid w:val="00F57949"/>
    <w:rsid w:val="00F579B9"/>
    <w:rsid w:val="00F57AB1"/>
    <w:rsid w:val="00F57E9F"/>
    <w:rsid w:val="00F6069D"/>
    <w:rsid w:val="00F60999"/>
    <w:rsid w:val="00F60CF8"/>
    <w:rsid w:val="00F60CFC"/>
    <w:rsid w:val="00F612EE"/>
    <w:rsid w:val="00F61F3F"/>
    <w:rsid w:val="00F61F89"/>
    <w:rsid w:val="00F62403"/>
    <w:rsid w:val="00F6280A"/>
    <w:rsid w:val="00F62885"/>
    <w:rsid w:val="00F62B45"/>
    <w:rsid w:val="00F62CF4"/>
    <w:rsid w:val="00F63210"/>
    <w:rsid w:val="00F634EE"/>
    <w:rsid w:val="00F63BF7"/>
    <w:rsid w:val="00F63DC0"/>
    <w:rsid w:val="00F6437E"/>
    <w:rsid w:val="00F643F5"/>
    <w:rsid w:val="00F64696"/>
    <w:rsid w:val="00F64743"/>
    <w:rsid w:val="00F64D70"/>
    <w:rsid w:val="00F6519B"/>
    <w:rsid w:val="00F652A1"/>
    <w:rsid w:val="00F6571C"/>
    <w:rsid w:val="00F65845"/>
    <w:rsid w:val="00F66414"/>
    <w:rsid w:val="00F66611"/>
    <w:rsid w:val="00F66FB9"/>
    <w:rsid w:val="00F67449"/>
    <w:rsid w:val="00F6770A"/>
    <w:rsid w:val="00F67820"/>
    <w:rsid w:val="00F6784E"/>
    <w:rsid w:val="00F67867"/>
    <w:rsid w:val="00F67985"/>
    <w:rsid w:val="00F67E05"/>
    <w:rsid w:val="00F67E4A"/>
    <w:rsid w:val="00F703E8"/>
    <w:rsid w:val="00F7051B"/>
    <w:rsid w:val="00F70E78"/>
    <w:rsid w:val="00F70F7F"/>
    <w:rsid w:val="00F70FA2"/>
    <w:rsid w:val="00F713C2"/>
    <w:rsid w:val="00F7152E"/>
    <w:rsid w:val="00F71903"/>
    <w:rsid w:val="00F71A45"/>
    <w:rsid w:val="00F71BB5"/>
    <w:rsid w:val="00F71F7B"/>
    <w:rsid w:val="00F727EF"/>
    <w:rsid w:val="00F72A29"/>
    <w:rsid w:val="00F72DA0"/>
    <w:rsid w:val="00F737E7"/>
    <w:rsid w:val="00F73CB1"/>
    <w:rsid w:val="00F7414C"/>
    <w:rsid w:val="00F74367"/>
    <w:rsid w:val="00F744F3"/>
    <w:rsid w:val="00F74958"/>
    <w:rsid w:val="00F74AB9"/>
    <w:rsid w:val="00F74EBA"/>
    <w:rsid w:val="00F759CD"/>
    <w:rsid w:val="00F7654A"/>
    <w:rsid w:val="00F767AD"/>
    <w:rsid w:val="00F76A9B"/>
    <w:rsid w:val="00F76C9A"/>
    <w:rsid w:val="00F76CBF"/>
    <w:rsid w:val="00F76D49"/>
    <w:rsid w:val="00F76E28"/>
    <w:rsid w:val="00F76E47"/>
    <w:rsid w:val="00F77638"/>
    <w:rsid w:val="00F77BFB"/>
    <w:rsid w:val="00F77CE5"/>
    <w:rsid w:val="00F8055A"/>
    <w:rsid w:val="00F80822"/>
    <w:rsid w:val="00F80D31"/>
    <w:rsid w:val="00F80D75"/>
    <w:rsid w:val="00F80D8E"/>
    <w:rsid w:val="00F80EBA"/>
    <w:rsid w:val="00F80F3B"/>
    <w:rsid w:val="00F811E1"/>
    <w:rsid w:val="00F81AD1"/>
    <w:rsid w:val="00F81B24"/>
    <w:rsid w:val="00F81C89"/>
    <w:rsid w:val="00F81D64"/>
    <w:rsid w:val="00F820A1"/>
    <w:rsid w:val="00F823E7"/>
    <w:rsid w:val="00F82592"/>
    <w:rsid w:val="00F8260E"/>
    <w:rsid w:val="00F82D0D"/>
    <w:rsid w:val="00F82F0F"/>
    <w:rsid w:val="00F82FF7"/>
    <w:rsid w:val="00F83395"/>
    <w:rsid w:val="00F835C3"/>
    <w:rsid w:val="00F836C4"/>
    <w:rsid w:val="00F8381E"/>
    <w:rsid w:val="00F838EF"/>
    <w:rsid w:val="00F83AF5"/>
    <w:rsid w:val="00F8407B"/>
    <w:rsid w:val="00F843E9"/>
    <w:rsid w:val="00F84414"/>
    <w:rsid w:val="00F853E3"/>
    <w:rsid w:val="00F85D33"/>
    <w:rsid w:val="00F85D9F"/>
    <w:rsid w:val="00F8644A"/>
    <w:rsid w:val="00F867C3"/>
    <w:rsid w:val="00F867E5"/>
    <w:rsid w:val="00F867F6"/>
    <w:rsid w:val="00F86C7D"/>
    <w:rsid w:val="00F86CD9"/>
    <w:rsid w:val="00F86D4A"/>
    <w:rsid w:val="00F86E76"/>
    <w:rsid w:val="00F86EF0"/>
    <w:rsid w:val="00F86F8A"/>
    <w:rsid w:val="00F870DF"/>
    <w:rsid w:val="00F87131"/>
    <w:rsid w:val="00F872B0"/>
    <w:rsid w:val="00F8748C"/>
    <w:rsid w:val="00F874CE"/>
    <w:rsid w:val="00F87899"/>
    <w:rsid w:val="00F879EF"/>
    <w:rsid w:val="00F879F2"/>
    <w:rsid w:val="00F87CBE"/>
    <w:rsid w:val="00F90259"/>
    <w:rsid w:val="00F9046F"/>
    <w:rsid w:val="00F90837"/>
    <w:rsid w:val="00F90B2B"/>
    <w:rsid w:val="00F90B5B"/>
    <w:rsid w:val="00F90E3D"/>
    <w:rsid w:val="00F910D0"/>
    <w:rsid w:val="00F91122"/>
    <w:rsid w:val="00F911BF"/>
    <w:rsid w:val="00F916D0"/>
    <w:rsid w:val="00F9195F"/>
    <w:rsid w:val="00F924CD"/>
    <w:rsid w:val="00F924D8"/>
    <w:rsid w:val="00F928A4"/>
    <w:rsid w:val="00F92CBA"/>
    <w:rsid w:val="00F93212"/>
    <w:rsid w:val="00F93799"/>
    <w:rsid w:val="00F93D46"/>
    <w:rsid w:val="00F93F7B"/>
    <w:rsid w:val="00F941C3"/>
    <w:rsid w:val="00F94559"/>
    <w:rsid w:val="00F9458E"/>
    <w:rsid w:val="00F945A4"/>
    <w:rsid w:val="00F94612"/>
    <w:rsid w:val="00F9479D"/>
    <w:rsid w:val="00F94932"/>
    <w:rsid w:val="00F94EE3"/>
    <w:rsid w:val="00F94F6E"/>
    <w:rsid w:val="00F95AF6"/>
    <w:rsid w:val="00F95B24"/>
    <w:rsid w:val="00F96387"/>
    <w:rsid w:val="00F9646B"/>
    <w:rsid w:val="00F968C0"/>
    <w:rsid w:val="00F9699E"/>
    <w:rsid w:val="00F969D2"/>
    <w:rsid w:val="00F96A64"/>
    <w:rsid w:val="00F96B42"/>
    <w:rsid w:val="00F96C8A"/>
    <w:rsid w:val="00F96D0A"/>
    <w:rsid w:val="00F96D59"/>
    <w:rsid w:val="00F97190"/>
    <w:rsid w:val="00F973FB"/>
    <w:rsid w:val="00F97591"/>
    <w:rsid w:val="00F9796E"/>
    <w:rsid w:val="00F979F7"/>
    <w:rsid w:val="00F97AD9"/>
    <w:rsid w:val="00F97D69"/>
    <w:rsid w:val="00FA00B1"/>
    <w:rsid w:val="00FA01B4"/>
    <w:rsid w:val="00FA044C"/>
    <w:rsid w:val="00FA0736"/>
    <w:rsid w:val="00FA07B2"/>
    <w:rsid w:val="00FA0ED6"/>
    <w:rsid w:val="00FA10A4"/>
    <w:rsid w:val="00FA13C8"/>
    <w:rsid w:val="00FA13DF"/>
    <w:rsid w:val="00FA1430"/>
    <w:rsid w:val="00FA18AE"/>
    <w:rsid w:val="00FA1C94"/>
    <w:rsid w:val="00FA1ED5"/>
    <w:rsid w:val="00FA20B7"/>
    <w:rsid w:val="00FA220D"/>
    <w:rsid w:val="00FA28B8"/>
    <w:rsid w:val="00FA2BF3"/>
    <w:rsid w:val="00FA2D69"/>
    <w:rsid w:val="00FA2DE4"/>
    <w:rsid w:val="00FA2FA2"/>
    <w:rsid w:val="00FA302D"/>
    <w:rsid w:val="00FA376C"/>
    <w:rsid w:val="00FA3E96"/>
    <w:rsid w:val="00FA4235"/>
    <w:rsid w:val="00FA44A7"/>
    <w:rsid w:val="00FA46CC"/>
    <w:rsid w:val="00FA49B6"/>
    <w:rsid w:val="00FA51D2"/>
    <w:rsid w:val="00FA521D"/>
    <w:rsid w:val="00FA55A0"/>
    <w:rsid w:val="00FA5D82"/>
    <w:rsid w:val="00FA5EC8"/>
    <w:rsid w:val="00FA627B"/>
    <w:rsid w:val="00FA67E5"/>
    <w:rsid w:val="00FA6B01"/>
    <w:rsid w:val="00FA6EC2"/>
    <w:rsid w:val="00FA6FCC"/>
    <w:rsid w:val="00FA72BC"/>
    <w:rsid w:val="00FA7311"/>
    <w:rsid w:val="00FA75DB"/>
    <w:rsid w:val="00FA77D6"/>
    <w:rsid w:val="00FA7889"/>
    <w:rsid w:val="00FA7914"/>
    <w:rsid w:val="00FA7DED"/>
    <w:rsid w:val="00FB0592"/>
    <w:rsid w:val="00FB07CF"/>
    <w:rsid w:val="00FB08B4"/>
    <w:rsid w:val="00FB0D32"/>
    <w:rsid w:val="00FB0F46"/>
    <w:rsid w:val="00FB0FF0"/>
    <w:rsid w:val="00FB122B"/>
    <w:rsid w:val="00FB138F"/>
    <w:rsid w:val="00FB18F9"/>
    <w:rsid w:val="00FB1C1C"/>
    <w:rsid w:val="00FB1C98"/>
    <w:rsid w:val="00FB1CB1"/>
    <w:rsid w:val="00FB1F5E"/>
    <w:rsid w:val="00FB1FF0"/>
    <w:rsid w:val="00FB20B7"/>
    <w:rsid w:val="00FB219C"/>
    <w:rsid w:val="00FB2852"/>
    <w:rsid w:val="00FB28D7"/>
    <w:rsid w:val="00FB2D70"/>
    <w:rsid w:val="00FB2DD2"/>
    <w:rsid w:val="00FB2E6E"/>
    <w:rsid w:val="00FB2ECE"/>
    <w:rsid w:val="00FB2F14"/>
    <w:rsid w:val="00FB3478"/>
    <w:rsid w:val="00FB3492"/>
    <w:rsid w:val="00FB3534"/>
    <w:rsid w:val="00FB356A"/>
    <w:rsid w:val="00FB3594"/>
    <w:rsid w:val="00FB3C61"/>
    <w:rsid w:val="00FB3D0F"/>
    <w:rsid w:val="00FB3D6F"/>
    <w:rsid w:val="00FB3F15"/>
    <w:rsid w:val="00FB44B9"/>
    <w:rsid w:val="00FB45E6"/>
    <w:rsid w:val="00FB4D3A"/>
    <w:rsid w:val="00FB4DD4"/>
    <w:rsid w:val="00FB4E78"/>
    <w:rsid w:val="00FB5024"/>
    <w:rsid w:val="00FB530F"/>
    <w:rsid w:val="00FB5E5E"/>
    <w:rsid w:val="00FB64A9"/>
    <w:rsid w:val="00FB7004"/>
    <w:rsid w:val="00FB7663"/>
    <w:rsid w:val="00FB7AEB"/>
    <w:rsid w:val="00FB7B8D"/>
    <w:rsid w:val="00FB7C2E"/>
    <w:rsid w:val="00FB7F56"/>
    <w:rsid w:val="00FBB465"/>
    <w:rsid w:val="00FC0288"/>
    <w:rsid w:val="00FC082C"/>
    <w:rsid w:val="00FC089D"/>
    <w:rsid w:val="00FC096E"/>
    <w:rsid w:val="00FC1170"/>
    <w:rsid w:val="00FC1211"/>
    <w:rsid w:val="00FC1355"/>
    <w:rsid w:val="00FC1904"/>
    <w:rsid w:val="00FC1A66"/>
    <w:rsid w:val="00FC1AB1"/>
    <w:rsid w:val="00FC1DE4"/>
    <w:rsid w:val="00FC2101"/>
    <w:rsid w:val="00FC2773"/>
    <w:rsid w:val="00FC2D7F"/>
    <w:rsid w:val="00FC2E96"/>
    <w:rsid w:val="00FC2EF1"/>
    <w:rsid w:val="00FC306B"/>
    <w:rsid w:val="00FC3137"/>
    <w:rsid w:val="00FC318F"/>
    <w:rsid w:val="00FC321D"/>
    <w:rsid w:val="00FC3450"/>
    <w:rsid w:val="00FC35CB"/>
    <w:rsid w:val="00FC3BBA"/>
    <w:rsid w:val="00FC3DF2"/>
    <w:rsid w:val="00FC4A4B"/>
    <w:rsid w:val="00FC4A78"/>
    <w:rsid w:val="00FC4E62"/>
    <w:rsid w:val="00FC52F5"/>
    <w:rsid w:val="00FC536F"/>
    <w:rsid w:val="00FC5AA4"/>
    <w:rsid w:val="00FC5FC7"/>
    <w:rsid w:val="00FC620B"/>
    <w:rsid w:val="00FC63C1"/>
    <w:rsid w:val="00FC63E4"/>
    <w:rsid w:val="00FC650F"/>
    <w:rsid w:val="00FC652A"/>
    <w:rsid w:val="00FC662C"/>
    <w:rsid w:val="00FC6890"/>
    <w:rsid w:val="00FC6C66"/>
    <w:rsid w:val="00FC6DB3"/>
    <w:rsid w:val="00FC73AD"/>
    <w:rsid w:val="00FC778C"/>
    <w:rsid w:val="00FC77F6"/>
    <w:rsid w:val="00FC79A7"/>
    <w:rsid w:val="00FC7C46"/>
    <w:rsid w:val="00FC7EB5"/>
    <w:rsid w:val="00FD0292"/>
    <w:rsid w:val="00FD0B7B"/>
    <w:rsid w:val="00FD1420"/>
    <w:rsid w:val="00FD17D6"/>
    <w:rsid w:val="00FD1922"/>
    <w:rsid w:val="00FD199D"/>
    <w:rsid w:val="00FD1DFB"/>
    <w:rsid w:val="00FD2075"/>
    <w:rsid w:val="00FD2153"/>
    <w:rsid w:val="00FD22FC"/>
    <w:rsid w:val="00FD2398"/>
    <w:rsid w:val="00FD24B6"/>
    <w:rsid w:val="00FD2665"/>
    <w:rsid w:val="00FD30FB"/>
    <w:rsid w:val="00FD361F"/>
    <w:rsid w:val="00FD3778"/>
    <w:rsid w:val="00FD3F3E"/>
    <w:rsid w:val="00FD4257"/>
    <w:rsid w:val="00FD43AF"/>
    <w:rsid w:val="00FD4408"/>
    <w:rsid w:val="00FD4B32"/>
    <w:rsid w:val="00FD5008"/>
    <w:rsid w:val="00FD55D3"/>
    <w:rsid w:val="00FD5A64"/>
    <w:rsid w:val="00FD6236"/>
    <w:rsid w:val="00FD65D9"/>
    <w:rsid w:val="00FD6A81"/>
    <w:rsid w:val="00FD6AC0"/>
    <w:rsid w:val="00FD6ADE"/>
    <w:rsid w:val="00FD6D4B"/>
    <w:rsid w:val="00FD6F65"/>
    <w:rsid w:val="00FD7132"/>
    <w:rsid w:val="00FD7588"/>
    <w:rsid w:val="00FD7BAE"/>
    <w:rsid w:val="00FD7C84"/>
    <w:rsid w:val="00FD7EC4"/>
    <w:rsid w:val="00FE0017"/>
    <w:rsid w:val="00FE0194"/>
    <w:rsid w:val="00FE039C"/>
    <w:rsid w:val="00FE03EC"/>
    <w:rsid w:val="00FE0A22"/>
    <w:rsid w:val="00FE0A2A"/>
    <w:rsid w:val="00FE0BF7"/>
    <w:rsid w:val="00FE1454"/>
    <w:rsid w:val="00FE16A4"/>
    <w:rsid w:val="00FE1A82"/>
    <w:rsid w:val="00FE1A9C"/>
    <w:rsid w:val="00FE1E41"/>
    <w:rsid w:val="00FE1E9E"/>
    <w:rsid w:val="00FE217B"/>
    <w:rsid w:val="00FE22D4"/>
    <w:rsid w:val="00FE2861"/>
    <w:rsid w:val="00FE28C8"/>
    <w:rsid w:val="00FE2A5F"/>
    <w:rsid w:val="00FE2A60"/>
    <w:rsid w:val="00FE2C3D"/>
    <w:rsid w:val="00FE2C64"/>
    <w:rsid w:val="00FE2C6F"/>
    <w:rsid w:val="00FE2E58"/>
    <w:rsid w:val="00FE325F"/>
    <w:rsid w:val="00FE3705"/>
    <w:rsid w:val="00FE3876"/>
    <w:rsid w:val="00FE3880"/>
    <w:rsid w:val="00FE3987"/>
    <w:rsid w:val="00FE39BA"/>
    <w:rsid w:val="00FE3C13"/>
    <w:rsid w:val="00FE3DF6"/>
    <w:rsid w:val="00FE425A"/>
    <w:rsid w:val="00FE4655"/>
    <w:rsid w:val="00FE4CCC"/>
    <w:rsid w:val="00FE52C6"/>
    <w:rsid w:val="00FE54B7"/>
    <w:rsid w:val="00FE5AF5"/>
    <w:rsid w:val="00FE5E4C"/>
    <w:rsid w:val="00FE61FE"/>
    <w:rsid w:val="00FE6562"/>
    <w:rsid w:val="00FE6692"/>
    <w:rsid w:val="00FE6833"/>
    <w:rsid w:val="00FE68C9"/>
    <w:rsid w:val="00FE6B5F"/>
    <w:rsid w:val="00FE6C94"/>
    <w:rsid w:val="00FE6E9D"/>
    <w:rsid w:val="00FE78E0"/>
    <w:rsid w:val="00FE795F"/>
    <w:rsid w:val="00FE7AED"/>
    <w:rsid w:val="00FE7BE5"/>
    <w:rsid w:val="00FE7C3E"/>
    <w:rsid w:val="00FE7CC0"/>
    <w:rsid w:val="00FF001F"/>
    <w:rsid w:val="00FF059D"/>
    <w:rsid w:val="00FF0838"/>
    <w:rsid w:val="00FF0884"/>
    <w:rsid w:val="00FF0AB4"/>
    <w:rsid w:val="00FF0C1F"/>
    <w:rsid w:val="00FF0D62"/>
    <w:rsid w:val="00FF1152"/>
    <w:rsid w:val="00FF13FA"/>
    <w:rsid w:val="00FF1524"/>
    <w:rsid w:val="00FF1E0C"/>
    <w:rsid w:val="00FF1EB2"/>
    <w:rsid w:val="00FF297E"/>
    <w:rsid w:val="00FF34C5"/>
    <w:rsid w:val="00FF35CD"/>
    <w:rsid w:val="00FF3656"/>
    <w:rsid w:val="00FF3827"/>
    <w:rsid w:val="00FF3B76"/>
    <w:rsid w:val="00FF3C2C"/>
    <w:rsid w:val="00FF3E84"/>
    <w:rsid w:val="00FF4676"/>
    <w:rsid w:val="00FF4679"/>
    <w:rsid w:val="00FF4791"/>
    <w:rsid w:val="00FF4982"/>
    <w:rsid w:val="00FF4BAF"/>
    <w:rsid w:val="00FF5158"/>
    <w:rsid w:val="00FF5727"/>
    <w:rsid w:val="00FF57DD"/>
    <w:rsid w:val="00FF5B55"/>
    <w:rsid w:val="00FF5E6F"/>
    <w:rsid w:val="00FF6242"/>
    <w:rsid w:val="00FF68CF"/>
    <w:rsid w:val="00FF6A35"/>
    <w:rsid w:val="00FF6B71"/>
    <w:rsid w:val="0105A7E5"/>
    <w:rsid w:val="0107100F"/>
    <w:rsid w:val="010875BC"/>
    <w:rsid w:val="01126A7F"/>
    <w:rsid w:val="011EFD22"/>
    <w:rsid w:val="012B8E7D"/>
    <w:rsid w:val="012E7E4E"/>
    <w:rsid w:val="0130C6D9"/>
    <w:rsid w:val="013A511A"/>
    <w:rsid w:val="013B44F3"/>
    <w:rsid w:val="013BBF08"/>
    <w:rsid w:val="014802FA"/>
    <w:rsid w:val="014FD816"/>
    <w:rsid w:val="01521A3C"/>
    <w:rsid w:val="01590D1D"/>
    <w:rsid w:val="015E3111"/>
    <w:rsid w:val="016A5CAE"/>
    <w:rsid w:val="016DFFF3"/>
    <w:rsid w:val="017303AA"/>
    <w:rsid w:val="017423AD"/>
    <w:rsid w:val="0183EF47"/>
    <w:rsid w:val="018B37FA"/>
    <w:rsid w:val="018FFED6"/>
    <w:rsid w:val="0190B058"/>
    <w:rsid w:val="01950006"/>
    <w:rsid w:val="0196BD43"/>
    <w:rsid w:val="0197613A"/>
    <w:rsid w:val="019D65B1"/>
    <w:rsid w:val="01A18E01"/>
    <w:rsid w:val="01A67CA6"/>
    <w:rsid w:val="01B43FF1"/>
    <w:rsid w:val="01B48431"/>
    <w:rsid w:val="01B642F2"/>
    <w:rsid w:val="01B7C44D"/>
    <w:rsid w:val="01BA290E"/>
    <w:rsid w:val="01BC3DB3"/>
    <w:rsid w:val="01C2EC76"/>
    <w:rsid w:val="01C54D93"/>
    <w:rsid w:val="01C70F87"/>
    <w:rsid w:val="01C9A23A"/>
    <w:rsid w:val="01CA1F80"/>
    <w:rsid w:val="01CBBA19"/>
    <w:rsid w:val="01CEE916"/>
    <w:rsid w:val="01D5A61B"/>
    <w:rsid w:val="01DB84DC"/>
    <w:rsid w:val="01E04B8B"/>
    <w:rsid w:val="01E05A88"/>
    <w:rsid w:val="01E0D02F"/>
    <w:rsid w:val="01E2EA1C"/>
    <w:rsid w:val="01E6599B"/>
    <w:rsid w:val="01ED019C"/>
    <w:rsid w:val="0200D240"/>
    <w:rsid w:val="02021132"/>
    <w:rsid w:val="02142828"/>
    <w:rsid w:val="02145509"/>
    <w:rsid w:val="0215AC7D"/>
    <w:rsid w:val="02270370"/>
    <w:rsid w:val="022C4077"/>
    <w:rsid w:val="022CDDE3"/>
    <w:rsid w:val="022F5670"/>
    <w:rsid w:val="023009C1"/>
    <w:rsid w:val="0240DCB0"/>
    <w:rsid w:val="0242F681"/>
    <w:rsid w:val="0243DB8C"/>
    <w:rsid w:val="0245C687"/>
    <w:rsid w:val="024ADF55"/>
    <w:rsid w:val="024E03CB"/>
    <w:rsid w:val="0250C525"/>
    <w:rsid w:val="02514E2F"/>
    <w:rsid w:val="0253F281"/>
    <w:rsid w:val="02543CAD"/>
    <w:rsid w:val="026D436D"/>
    <w:rsid w:val="027240A4"/>
    <w:rsid w:val="02753678"/>
    <w:rsid w:val="027941E8"/>
    <w:rsid w:val="027F9666"/>
    <w:rsid w:val="02834C4F"/>
    <w:rsid w:val="028BA541"/>
    <w:rsid w:val="02A2E48D"/>
    <w:rsid w:val="02ADF96F"/>
    <w:rsid w:val="02B0A190"/>
    <w:rsid w:val="02BAF3A6"/>
    <w:rsid w:val="02C0F587"/>
    <w:rsid w:val="02C1D36A"/>
    <w:rsid w:val="02C431DB"/>
    <w:rsid w:val="02C4BE84"/>
    <w:rsid w:val="02C6C3B3"/>
    <w:rsid w:val="02D4C5DE"/>
    <w:rsid w:val="02D9010D"/>
    <w:rsid w:val="02DA21E1"/>
    <w:rsid w:val="02DA73C1"/>
    <w:rsid w:val="02DFE735"/>
    <w:rsid w:val="02E0D5D1"/>
    <w:rsid w:val="02E72DBA"/>
    <w:rsid w:val="02F09567"/>
    <w:rsid w:val="02F5EC8B"/>
    <w:rsid w:val="02FA8ECF"/>
    <w:rsid w:val="02FD48F4"/>
    <w:rsid w:val="030204AF"/>
    <w:rsid w:val="0319766A"/>
    <w:rsid w:val="032A2FF6"/>
    <w:rsid w:val="032AD56F"/>
    <w:rsid w:val="034A3100"/>
    <w:rsid w:val="034A75E8"/>
    <w:rsid w:val="0350D063"/>
    <w:rsid w:val="0356701E"/>
    <w:rsid w:val="0356E87B"/>
    <w:rsid w:val="035A66DE"/>
    <w:rsid w:val="036AA017"/>
    <w:rsid w:val="036D339F"/>
    <w:rsid w:val="036DD47E"/>
    <w:rsid w:val="0394C12A"/>
    <w:rsid w:val="039850F4"/>
    <w:rsid w:val="039BF076"/>
    <w:rsid w:val="03AC83BA"/>
    <w:rsid w:val="03B00933"/>
    <w:rsid w:val="03B03A42"/>
    <w:rsid w:val="03B476E2"/>
    <w:rsid w:val="03B597F8"/>
    <w:rsid w:val="03B61CA8"/>
    <w:rsid w:val="03B65251"/>
    <w:rsid w:val="03CF1AE0"/>
    <w:rsid w:val="03D53139"/>
    <w:rsid w:val="03D8549E"/>
    <w:rsid w:val="03E986F9"/>
    <w:rsid w:val="03EB7808"/>
    <w:rsid w:val="03ECDD0B"/>
    <w:rsid w:val="03EDDBAA"/>
    <w:rsid w:val="03EF38CE"/>
    <w:rsid w:val="03F20CF8"/>
    <w:rsid w:val="03F62EA3"/>
    <w:rsid w:val="03F69E64"/>
    <w:rsid w:val="03FD8184"/>
    <w:rsid w:val="03FF4EB1"/>
    <w:rsid w:val="0404F46B"/>
    <w:rsid w:val="040FCA7B"/>
    <w:rsid w:val="04174F95"/>
    <w:rsid w:val="041D78F8"/>
    <w:rsid w:val="0426C928"/>
    <w:rsid w:val="0427CBEA"/>
    <w:rsid w:val="04290EA9"/>
    <w:rsid w:val="042F9D3F"/>
    <w:rsid w:val="042FEDA7"/>
    <w:rsid w:val="0437ACFD"/>
    <w:rsid w:val="043FB774"/>
    <w:rsid w:val="0443C9DC"/>
    <w:rsid w:val="04490087"/>
    <w:rsid w:val="044FC09F"/>
    <w:rsid w:val="04525C98"/>
    <w:rsid w:val="045706D1"/>
    <w:rsid w:val="045815FA"/>
    <w:rsid w:val="0458B997"/>
    <w:rsid w:val="045CEB78"/>
    <w:rsid w:val="045F67DF"/>
    <w:rsid w:val="045FE468"/>
    <w:rsid w:val="04678235"/>
    <w:rsid w:val="0475B88D"/>
    <w:rsid w:val="0478738B"/>
    <w:rsid w:val="0480A23A"/>
    <w:rsid w:val="048118F4"/>
    <w:rsid w:val="04950AA2"/>
    <w:rsid w:val="0495B65C"/>
    <w:rsid w:val="049628D3"/>
    <w:rsid w:val="049BD517"/>
    <w:rsid w:val="04A07FF4"/>
    <w:rsid w:val="04A18799"/>
    <w:rsid w:val="04A2B644"/>
    <w:rsid w:val="04A79A65"/>
    <w:rsid w:val="04A9157E"/>
    <w:rsid w:val="04A9750A"/>
    <w:rsid w:val="04A9FBF4"/>
    <w:rsid w:val="04B10BE2"/>
    <w:rsid w:val="04BCAF2C"/>
    <w:rsid w:val="04C2FDCA"/>
    <w:rsid w:val="04C2FFDF"/>
    <w:rsid w:val="04C78EB6"/>
    <w:rsid w:val="04CFFEA1"/>
    <w:rsid w:val="04D9DB51"/>
    <w:rsid w:val="04DBDFA5"/>
    <w:rsid w:val="04EAABFB"/>
    <w:rsid w:val="04EB33B8"/>
    <w:rsid w:val="04ED209C"/>
    <w:rsid w:val="04EE66FD"/>
    <w:rsid w:val="04F3A957"/>
    <w:rsid w:val="04F8D8BD"/>
    <w:rsid w:val="04FB67C5"/>
    <w:rsid w:val="050143F7"/>
    <w:rsid w:val="050738C3"/>
    <w:rsid w:val="05074565"/>
    <w:rsid w:val="05082224"/>
    <w:rsid w:val="05110399"/>
    <w:rsid w:val="05118498"/>
    <w:rsid w:val="0518ABE8"/>
    <w:rsid w:val="05192F92"/>
    <w:rsid w:val="051FD464"/>
    <w:rsid w:val="0529D7A3"/>
    <w:rsid w:val="052FBACA"/>
    <w:rsid w:val="052FC556"/>
    <w:rsid w:val="0532F750"/>
    <w:rsid w:val="053389C5"/>
    <w:rsid w:val="05357D0B"/>
    <w:rsid w:val="05374AAE"/>
    <w:rsid w:val="053C7067"/>
    <w:rsid w:val="0544F3C3"/>
    <w:rsid w:val="055FD827"/>
    <w:rsid w:val="0560B0D0"/>
    <w:rsid w:val="056106E9"/>
    <w:rsid w:val="0568CA81"/>
    <w:rsid w:val="05717808"/>
    <w:rsid w:val="0574B8F0"/>
    <w:rsid w:val="057B8C47"/>
    <w:rsid w:val="058235C4"/>
    <w:rsid w:val="0588BA0D"/>
    <w:rsid w:val="05904979"/>
    <w:rsid w:val="0590712C"/>
    <w:rsid w:val="05999E27"/>
    <w:rsid w:val="059BE3BB"/>
    <w:rsid w:val="059CC9A8"/>
    <w:rsid w:val="059DF83B"/>
    <w:rsid w:val="05A6622E"/>
    <w:rsid w:val="05A8EF39"/>
    <w:rsid w:val="05AAC465"/>
    <w:rsid w:val="05ABAB3B"/>
    <w:rsid w:val="05BC591A"/>
    <w:rsid w:val="05BCAE97"/>
    <w:rsid w:val="05BDE609"/>
    <w:rsid w:val="05C17CC2"/>
    <w:rsid w:val="05CA0B32"/>
    <w:rsid w:val="05CCE1BB"/>
    <w:rsid w:val="05DBD570"/>
    <w:rsid w:val="05EB3775"/>
    <w:rsid w:val="05EEE11D"/>
    <w:rsid w:val="05F17488"/>
    <w:rsid w:val="05F36F18"/>
    <w:rsid w:val="05FB37D1"/>
    <w:rsid w:val="060536A2"/>
    <w:rsid w:val="06072E46"/>
    <w:rsid w:val="0615C4F6"/>
    <w:rsid w:val="0616E9F5"/>
    <w:rsid w:val="061AD871"/>
    <w:rsid w:val="061B85C6"/>
    <w:rsid w:val="061E8492"/>
    <w:rsid w:val="0620A0A8"/>
    <w:rsid w:val="06294050"/>
    <w:rsid w:val="0630A2C2"/>
    <w:rsid w:val="0634940F"/>
    <w:rsid w:val="0634B2CD"/>
    <w:rsid w:val="06382741"/>
    <w:rsid w:val="063F07CA"/>
    <w:rsid w:val="06415004"/>
    <w:rsid w:val="06416E42"/>
    <w:rsid w:val="06503127"/>
    <w:rsid w:val="065961F1"/>
    <w:rsid w:val="067381A0"/>
    <w:rsid w:val="067A907F"/>
    <w:rsid w:val="068120E5"/>
    <w:rsid w:val="0682B7F7"/>
    <w:rsid w:val="068B663F"/>
    <w:rsid w:val="069926DA"/>
    <w:rsid w:val="06A95626"/>
    <w:rsid w:val="06B17AA6"/>
    <w:rsid w:val="06B1D836"/>
    <w:rsid w:val="06B318E4"/>
    <w:rsid w:val="06B4F809"/>
    <w:rsid w:val="06B91F4E"/>
    <w:rsid w:val="06B95424"/>
    <w:rsid w:val="06BD2350"/>
    <w:rsid w:val="06BD49EC"/>
    <w:rsid w:val="06BEB7DF"/>
    <w:rsid w:val="06CB30C2"/>
    <w:rsid w:val="06D06AAC"/>
    <w:rsid w:val="06DADE99"/>
    <w:rsid w:val="06DE001F"/>
    <w:rsid w:val="06DFE2EA"/>
    <w:rsid w:val="06E41BE8"/>
    <w:rsid w:val="06F83C11"/>
    <w:rsid w:val="06FCF40D"/>
    <w:rsid w:val="07056CBE"/>
    <w:rsid w:val="070B1F92"/>
    <w:rsid w:val="070C5530"/>
    <w:rsid w:val="07114C15"/>
    <w:rsid w:val="071CB29F"/>
    <w:rsid w:val="0724AEF7"/>
    <w:rsid w:val="07358349"/>
    <w:rsid w:val="0744864E"/>
    <w:rsid w:val="074B654C"/>
    <w:rsid w:val="075CE5C2"/>
    <w:rsid w:val="07609238"/>
    <w:rsid w:val="07631C8E"/>
    <w:rsid w:val="07645673"/>
    <w:rsid w:val="076797B2"/>
    <w:rsid w:val="076A2FF9"/>
    <w:rsid w:val="076C3E03"/>
    <w:rsid w:val="076E9F9F"/>
    <w:rsid w:val="07753D92"/>
    <w:rsid w:val="0775DB67"/>
    <w:rsid w:val="0775FF5F"/>
    <w:rsid w:val="07765A1F"/>
    <w:rsid w:val="07796B2C"/>
    <w:rsid w:val="078260F7"/>
    <w:rsid w:val="0782B4CB"/>
    <w:rsid w:val="07971399"/>
    <w:rsid w:val="079F5F51"/>
    <w:rsid w:val="07A90320"/>
    <w:rsid w:val="07AA285A"/>
    <w:rsid w:val="07B9F6EE"/>
    <w:rsid w:val="07BBDEC2"/>
    <w:rsid w:val="07BDE2AF"/>
    <w:rsid w:val="07C1253E"/>
    <w:rsid w:val="07C2830D"/>
    <w:rsid w:val="07C90E94"/>
    <w:rsid w:val="07D8E7FA"/>
    <w:rsid w:val="07E5293D"/>
    <w:rsid w:val="07E5C684"/>
    <w:rsid w:val="07EA9C32"/>
    <w:rsid w:val="07EF77D9"/>
    <w:rsid w:val="07F0D55F"/>
    <w:rsid w:val="07FF2895"/>
    <w:rsid w:val="0802A370"/>
    <w:rsid w:val="0812780A"/>
    <w:rsid w:val="0813CC9F"/>
    <w:rsid w:val="0818F236"/>
    <w:rsid w:val="082C8125"/>
    <w:rsid w:val="082CC6B9"/>
    <w:rsid w:val="082CFE9C"/>
    <w:rsid w:val="08347CC9"/>
    <w:rsid w:val="0838613A"/>
    <w:rsid w:val="084287FA"/>
    <w:rsid w:val="08458332"/>
    <w:rsid w:val="084DC1DC"/>
    <w:rsid w:val="087150DB"/>
    <w:rsid w:val="0878A6E8"/>
    <w:rsid w:val="0878BE3A"/>
    <w:rsid w:val="0878E212"/>
    <w:rsid w:val="087A8631"/>
    <w:rsid w:val="087EAF35"/>
    <w:rsid w:val="0882ED6A"/>
    <w:rsid w:val="08887B03"/>
    <w:rsid w:val="088E7972"/>
    <w:rsid w:val="088F2239"/>
    <w:rsid w:val="089B16BC"/>
    <w:rsid w:val="08A28834"/>
    <w:rsid w:val="08A96A3E"/>
    <w:rsid w:val="08AB69E8"/>
    <w:rsid w:val="08BD7B3E"/>
    <w:rsid w:val="08C47FC5"/>
    <w:rsid w:val="08C6F78E"/>
    <w:rsid w:val="08CD7DF1"/>
    <w:rsid w:val="08D4F59C"/>
    <w:rsid w:val="08D58FC3"/>
    <w:rsid w:val="08D7AC80"/>
    <w:rsid w:val="08DA562B"/>
    <w:rsid w:val="08DBF48D"/>
    <w:rsid w:val="08DE920B"/>
    <w:rsid w:val="08E5093A"/>
    <w:rsid w:val="08ED3E85"/>
    <w:rsid w:val="08F2E93D"/>
    <w:rsid w:val="08FDCE5D"/>
    <w:rsid w:val="08FF5622"/>
    <w:rsid w:val="08FFF119"/>
    <w:rsid w:val="09048619"/>
    <w:rsid w:val="0906A30A"/>
    <w:rsid w:val="0906DAE7"/>
    <w:rsid w:val="09114FE6"/>
    <w:rsid w:val="091437E5"/>
    <w:rsid w:val="091D7A91"/>
    <w:rsid w:val="09207599"/>
    <w:rsid w:val="0927EA2B"/>
    <w:rsid w:val="0929B72F"/>
    <w:rsid w:val="092BE7FD"/>
    <w:rsid w:val="09381700"/>
    <w:rsid w:val="0938E0AE"/>
    <w:rsid w:val="093C949E"/>
    <w:rsid w:val="093D7093"/>
    <w:rsid w:val="09454074"/>
    <w:rsid w:val="09487A19"/>
    <w:rsid w:val="094B65AF"/>
    <w:rsid w:val="095205E9"/>
    <w:rsid w:val="095E04BB"/>
    <w:rsid w:val="095FDE07"/>
    <w:rsid w:val="096141A9"/>
    <w:rsid w:val="0964EA60"/>
    <w:rsid w:val="0967D9C4"/>
    <w:rsid w:val="096C33A8"/>
    <w:rsid w:val="096F23ED"/>
    <w:rsid w:val="0976589D"/>
    <w:rsid w:val="097CDA35"/>
    <w:rsid w:val="097EC2CE"/>
    <w:rsid w:val="0988BEE5"/>
    <w:rsid w:val="098ED3BD"/>
    <w:rsid w:val="098EE80D"/>
    <w:rsid w:val="0994CCB8"/>
    <w:rsid w:val="099821DD"/>
    <w:rsid w:val="099AA6EF"/>
    <w:rsid w:val="099E21C8"/>
    <w:rsid w:val="099F7848"/>
    <w:rsid w:val="09A14919"/>
    <w:rsid w:val="09A3E272"/>
    <w:rsid w:val="09AA812F"/>
    <w:rsid w:val="09AF08B3"/>
    <w:rsid w:val="09B3D1CF"/>
    <w:rsid w:val="09B3ED44"/>
    <w:rsid w:val="09B48456"/>
    <w:rsid w:val="09CE3326"/>
    <w:rsid w:val="09D3AB03"/>
    <w:rsid w:val="09D6C503"/>
    <w:rsid w:val="09D9F544"/>
    <w:rsid w:val="09DDB3F0"/>
    <w:rsid w:val="09E018C2"/>
    <w:rsid w:val="09E1C66A"/>
    <w:rsid w:val="09E709C0"/>
    <w:rsid w:val="09EA3C10"/>
    <w:rsid w:val="09EB7FA6"/>
    <w:rsid w:val="09ED05B7"/>
    <w:rsid w:val="09F2DA44"/>
    <w:rsid w:val="09FF8416"/>
    <w:rsid w:val="09FF9858"/>
    <w:rsid w:val="0A017590"/>
    <w:rsid w:val="0A0410BC"/>
    <w:rsid w:val="0A045351"/>
    <w:rsid w:val="0A04C634"/>
    <w:rsid w:val="0A169EC7"/>
    <w:rsid w:val="0A1A7A72"/>
    <w:rsid w:val="0A340F7F"/>
    <w:rsid w:val="0A3D60A2"/>
    <w:rsid w:val="0A4E17EF"/>
    <w:rsid w:val="0A53BD4A"/>
    <w:rsid w:val="0A53E261"/>
    <w:rsid w:val="0A5EBE75"/>
    <w:rsid w:val="0A640B7D"/>
    <w:rsid w:val="0A6962E6"/>
    <w:rsid w:val="0A74704C"/>
    <w:rsid w:val="0A7EE4BC"/>
    <w:rsid w:val="0A7FE408"/>
    <w:rsid w:val="0A826D37"/>
    <w:rsid w:val="0A962A7E"/>
    <w:rsid w:val="0A9AC268"/>
    <w:rsid w:val="0AA0D066"/>
    <w:rsid w:val="0AA320CB"/>
    <w:rsid w:val="0AA5C47E"/>
    <w:rsid w:val="0AAF1A64"/>
    <w:rsid w:val="0ABFEA0E"/>
    <w:rsid w:val="0AC4E31C"/>
    <w:rsid w:val="0ACC4916"/>
    <w:rsid w:val="0AD06D4A"/>
    <w:rsid w:val="0AD4A473"/>
    <w:rsid w:val="0AE2553C"/>
    <w:rsid w:val="0AE2B799"/>
    <w:rsid w:val="0AE35142"/>
    <w:rsid w:val="0AE39804"/>
    <w:rsid w:val="0AEF7CA3"/>
    <w:rsid w:val="0AF20DB8"/>
    <w:rsid w:val="0AF89DB4"/>
    <w:rsid w:val="0AFD1DB6"/>
    <w:rsid w:val="0AFF9334"/>
    <w:rsid w:val="0B1744DD"/>
    <w:rsid w:val="0B17DE90"/>
    <w:rsid w:val="0B1AEC1C"/>
    <w:rsid w:val="0B1B0C2C"/>
    <w:rsid w:val="0B2C90AD"/>
    <w:rsid w:val="0B414B3E"/>
    <w:rsid w:val="0B50452D"/>
    <w:rsid w:val="0B56F18E"/>
    <w:rsid w:val="0B57A26B"/>
    <w:rsid w:val="0B5F0F3E"/>
    <w:rsid w:val="0B71BDB1"/>
    <w:rsid w:val="0B7237F0"/>
    <w:rsid w:val="0B728134"/>
    <w:rsid w:val="0B72990B"/>
    <w:rsid w:val="0B7AECBB"/>
    <w:rsid w:val="0B7C1D43"/>
    <w:rsid w:val="0B7FDABF"/>
    <w:rsid w:val="0B86D0D2"/>
    <w:rsid w:val="0BA5FF6A"/>
    <w:rsid w:val="0BA6069E"/>
    <w:rsid w:val="0BAE28A8"/>
    <w:rsid w:val="0BB19C3F"/>
    <w:rsid w:val="0BBCA11A"/>
    <w:rsid w:val="0BC83147"/>
    <w:rsid w:val="0BD778E0"/>
    <w:rsid w:val="0BE19DA6"/>
    <w:rsid w:val="0BEDBE04"/>
    <w:rsid w:val="0BEEAD7F"/>
    <w:rsid w:val="0BF2370E"/>
    <w:rsid w:val="0BF78768"/>
    <w:rsid w:val="0BFF2AC2"/>
    <w:rsid w:val="0C048FE1"/>
    <w:rsid w:val="0C149205"/>
    <w:rsid w:val="0C3AA836"/>
    <w:rsid w:val="0C3B9F45"/>
    <w:rsid w:val="0C481F2C"/>
    <w:rsid w:val="0C4AC423"/>
    <w:rsid w:val="0C555F50"/>
    <w:rsid w:val="0C5851B2"/>
    <w:rsid w:val="0C5A2A65"/>
    <w:rsid w:val="0C61442B"/>
    <w:rsid w:val="0C6303B5"/>
    <w:rsid w:val="0C651125"/>
    <w:rsid w:val="0C6CE245"/>
    <w:rsid w:val="0C6D5970"/>
    <w:rsid w:val="0C7CBC8B"/>
    <w:rsid w:val="0C7D32CE"/>
    <w:rsid w:val="0C7D730F"/>
    <w:rsid w:val="0C81F4AA"/>
    <w:rsid w:val="0C8337BD"/>
    <w:rsid w:val="0C83B704"/>
    <w:rsid w:val="0C8770D8"/>
    <w:rsid w:val="0C8A0627"/>
    <w:rsid w:val="0C8F2DD1"/>
    <w:rsid w:val="0C959642"/>
    <w:rsid w:val="0C9A2241"/>
    <w:rsid w:val="0CA0D93E"/>
    <w:rsid w:val="0CA53B9E"/>
    <w:rsid w:val="0CAEF5F6"/>
    <w:rsid w:val="0CC70DC9"/>
    <w:rsid w:val="0CD65BD4"/>
    <w:rsid w:val="0CDC6018"/>
    <w:rsid w:val="0CDDAC16"/>
    <w:rsid w:val="0CE6EE53"/>
    <w:rsid w:val="0CF915A0"/>
    <w:rsid w:val="0CFEDC5E"/>
    <w:rsid w:val="0D0A5F72"/>
    <w:rsid w:val="0D0C0295"/>
    <w:rsid w:val="0D10C8E9"/>
    <w:rsid w:val="0D13B4B0"/>
    <w:rsid w:val="0D1852C0"/>
    <w:rsid w:val="0D26B7EA"/>
    <w:rsid w:val="0D2C39DE"/>
    <w:rsid w:val="0D3441D1"/>
    <w:rsid w:val="0D390C4B"/>
    <w:rsid w:val="0D3A3989"/>
    <w:rsid w:val="0D3E9151"/>
    <w:rsid w:val="0D464A90"/>
    <w:rsid w:val="0D47D512"/>
    <w:rsid w:val="0D4C1B74"/>
    <w:rsid w:val="0D5C014C"/>
    <w:rsid w:val="0D6C3ECF"/>
    <w:rsid w:val="0D6EE585"/>
    <w:rsid w:val="0D6F2151"/>
    <w:rsid w:val="0D71F90F"/>
    <w:rsid w:val="0D77EAF3"/>
    <w:rsid w:val="0D78D0E3"/>
    <w:rsid w:val="0D795F81"/>
    <w:rsid w:val="0D807BF4"/>
    <w:rsid w:val="0D90F322"/>
    <w:rsid w:val="0D95086C"/>
    <w:rsid w:val="0D958D8D"/>
    <w:rsid w:val="0DA0481D"/>
    <w:rsid w:val="0DA06FA8"/>
    <w:rsid w:val="0DA2D194"/>
    <w:rsid w:val="0DA968D8"/>
    <w:rsid w:val="0DB5AB38"/>
    <w:rsid w:val="0DB6ED95"/>
    <w:rsid w:val="0DC038DF"/>
    <w:rsid w:val="0DCA5312"/>
    <w:rsid w:val="0DDC7071"/>
    <w:rsid w:val="0DDCDD88"/>
    <w:rsid w:val="0DDDCCD1"/>
    <w:rsid w:val="0DE2BE3F"/>
    <w:rsid w:val="0DED5808"/>
    <w:rsid w:val="0DED5D87"/>
    <w:rsid w:val="0DED7733"/>
    <w:rsid w:val="0DF13974"/>
    <w:rsid w:val="0DF31D0E"/>
    <w:rsid w:val="0DFC17C8"/>
    <w:rsid w:val="0DFDC923"/>
    <w:rsid w:val="0E029874"/>
    <w:rsid w:val="0E063D3C"/>
    <w:rsid w:val="0E0863CE"/>
    <w:rsid w:val="0E167DE1"/>
    <w:rsid w:val="0E19AB7B"/>
    <w:rsid w:val="0E20D3D2"/>
    <w:rsid w:val="0E2516C0"/>
    <w:rsid w:val="0E2ABCEF"/>
    <w:rsid w:val="0E323F6B"/>
    <w:rsid w:val="0E394DBD"/>
    <w:rsid w:val="0E3997BB"/>
    <w:rsid w:val="0E444410"/>
    <w:rsid w:val="0E446970"/>
    <w:rsid w:val="0E44749A"/>
    <w:rsid w:val="0E47E298"/>
    <w:rsid w:val="0E57D603"/>
    <w:rsid w:val="0E5FA136"/>
    <w:rsid w:val="0E6024C1"/>
    <w:rsid w:val="0E67FE1B"/>
    <w:rsid w:val="0E6D0F7F"/>
    <w:rsid w:val="0E799CEE"/>
    <w:rsid w:val="0E86F96F"/>
    <w:rsid w:val="0E8E12D7"/>
    <w:rsid w:val="0E8E924E"/>
    <w:rsid w:val="0E921B79"/>
    <w:rsid w:val="0E95EB75"/>
    <w:rsid w:val="0E9A50F7"/>
    <w:rsid w:val="0E9C687F"/>
    <w:rsid w:val="0ED1D8EB"/>
    <w:rsid w:val="0ED4F8AE"/>
    <w:rsid w:val="0ED983AE"/>
    <w:rsid w:val="0EDD8737"/>
    <w:rsid w:val="0EE3F43E"/>
    <w:rsid w:val="0EE89C16"/>
    <w:rsid w:val="0EFAD7FB"/>
    <w:rsid w:val="0EFFB80F"/>
    <w:rsid w:val="0F017EA2"/>
    <w:rsid w:val="0F18271F"/>
    <w:rsid w:val="0F182CBC"/>
    <w:rsid w:val="0F21951C"/>
    <w:rsid w:val="0F27B268"/>
    <w:rsid w:val="0F2B9B93"/>
    <w:rsid w:val="0F421AD6"/>
    <w:rsid w:val="0F437C3B"/>
    <w:rsid w:val="0F4B34E2"/>
    <w:rsid w:val="0F4F3BCB"/>
    <w:rsid w:val="0F5272D5"/>
    <w:rsid w:val="0F5C79CD"/>
    <w:rsid w:val="0F5E2F6E"/>
    <w:rsid w:val="0F64793F"/>
    <w:rsid w:val="0F67F54F"/>
    <w:rsid w:val="0F7131FB"/>
    <w:rsid w:val="0F71E31F"/>
    <w:rsid w:val="0F725A67"/>
    <w:rsid w:val="0F776790"/>
    <w:rsid w:val="0F8C0344"/>
    <w:rsid w:val="0F9138AC"/>
    <w:rsid w:val="0FAF5C20"/>
    <w:rsid w:val="0FB0B7F2"/>
    <w:rsid w:val="0FB172FE"/>
    <w:rsid w:val="0FB6B288"/>
    <w:rsid w:val="0FB81A64"/>
    <w:rsid w:val="0FC08DAB"/>
    <w:rsid w:val="0FC21509"/>
    <w:rsid w:val="0FD05E0A"/>
    <w:rsid w:val="0FD5F909"/>
    <w:rsid w:val="0FD8AE35"/>
    <w:rsid w:val="0FD9DED6"/>
    <w:rsid w:val="0FDD103F"/>
    <w:rsid w:val="0FE77A15"/>
    <w:rsid w:val="0FEC8A2C"/>
    <w:rsid w:val="0FEEA217"/>
    <w:rsid w:val="0FF5CF10"/>
    <w:rsid w:val="0FFB0716"/>
    <w:rsid w:val="0FFC4912"/>
    <w:rsid w:val="0FFF1EA5"/>
    <w:rsid w:val="100C335A"/>
    <w:rsid w:val="100CFFD5"/>
    <w:rsid w:val="100E6441"/>
    <w:rsid w:val="101563FC"/>
    <w:rsid w:val="1016A49E"/>
    <w:rsid w:val="101C6CD3"/>
    <w:rsid w:val="1038C3B2"/>
    <w:rsid w:val="103BC27E"/>
    <w:rsid w:val="103C4388"/>
    <w:rsid w:val="103E4F8D"/>
    <w:rsid w:val="1049EBE8"/>
    <w:rsid w:val="104E8C2B"/>
    <w:rsid w:val="1050AC0D"/>
    <w:rsid w:val="1055A1FA"/>
    <w:rsid w:val="10586498"/>
    <w:rsid w:val="105AD41B"/>
    <w:rsid w:val="105B0C6C"/>
    <w:rsid w:val="106B63A8"/>
    <w:rsid w:val="106D97F3"/>
    <w:rsid w:val="10729047"/>
    <w:rsid w:val="1081AD05"/>
    <w:rsid w:val="1094DB05"/>
    <w:rsid w:val="109F2749"/>
    <w:rsid w:val="109FE548"/>
    <w:rsid w:val="10A1C00D"/>
    <w:rsid w:val="10AACEF3"/>
    <w:rsid w:val="10C13CF1"/>
    <w:rsid w:val="10C56783"/>
    <w:rsid w:val="10D0DFB4"/>
    <w:rsid w:val="10EC3632"/>
    <w:rsid w:val="10ED1B6F"/>
    <w:rsid w:val="10F19A70"/>
    <w:rsid w:val="10F4090A"/>
    <w:rsid w:val="10F5F4B1"/>
    <w:rsid w:val="10F668C2"/>
    <w:rsid w:val="10F74A45"/>
    <w:rsid w:val="1113A623"/>
    <w:rsid w:val="11236193"/>
    <w:rsid w:val="1126899B"/>
    <w:rsid w:val="1134085E"/>
    <w:rsid w:val="1135C682"/>
    <w:rsid w:val="113B2939"/>
    <w:rsid w:val="113C0FFC"/>
    <w:rsid w:val="113C9B92"/>
    <w:rsid w:val="113DA0BA"/>
    <w:rsid w:val="11414058"/>
    <w:rsid w:val="11449575"/>
    <w:rsid w:val="1148275B"/>
    <w:rsid w:val="114843FC"/>
    <w:rsid w:val="114CBFCB"/>
    <w:rsid w:val="11509853"/>
    <w:rsid w:val="115DFD78"/>
    <w:rsid w:val="116B13F5"/>
    <w:rsid w:val="116C1273"/>
    <w:rsid w:val="117837B7"/>
    <w:rsid w:val="1182CC74"/>
    <w:rsid w:val="11841200"/>
    <w:rsid w:val="1185397F"/>
    <w:rsid w:val="118F3DE6"/>
    <w:rsid w:val="1190D4EC"/>
    <w:rsid w:val="11948C3B"/>
    <w:rsid w:val="1199014E"/>
    <w:rsid w:val="11A21FE9"/>
    <w:rsid w:val="11A2A710"/>
    <w:rsid w:val="11C01BD2"/>
    <w:rsid w:val="11C1F0A1"/>
    <w:rsid w:val="11D0689D"/>
    <w:rsid w:val="11E26CEE"/>
    <w:rsid w:val="11EBA56E"/>
    <w:rsid w:val="11EFFBBB"/>
    <w:rsid w:val="11F1B99E"/>
    <w:rsid w:val="11F207ED"/>
    <w:rsid w:val="11F8FCC8"/>
    <w:rsid w:val="11FC0446"/>
    <w:rsid w:val="1201FFA4"/>
    <w:rsid w:val="12094DE2"/>
    <w:rsid w:val="120C4275"/>
    <w:rsid w:val="1213FC52"/>
    <w:rsid w:val="1215DDE3"/>
    <w:rsid w:val="1227CFF1"/>
    <w:rsid w:val="122A370D"/>
    <w:rsid w:val="1231F883"/>
    <w:rsid w:val="123739A0"/>
    <w:rsid w:val="12385741"/>
    <w:rsid w:val="12416816"/>
    <w:rsid w:val="124730C2"/>
    <w:rsid w:val="124BEBD5"/>
    <w:rsid w:val="12522E17"/>
    <w:rsid w:val="1255F3CB"/>
    <w:rsid w:val="1263375E"/>
    <w:rsid w:val="1267BB76"/>
    <w:rsid w:val="126858FD"/>
    <w:rsid w:val="126EFD30"/>
    <w:rsid w:val="127169C3"/>
    <w:rsid w:val="127807B7"/>
    <w:rsid w:val="12794AB0"/>
    <w:rsid w:val="1289309B"/>
    <w:rsid w:val="1290B8CD"/>
    <w:rsid w:val="1291C2CF"/>
    <w:rsid w:val="12A623B7"/>
    <w:rsid w:val="12B2B1D9"/>
    <w:rsid w:val="12B827D6"/>
    <w:rsid w:val="12BAD8CB"/>
    <w:rsid w:val="12C783A0"/>
    <w:rsid w:val="12D95F14"/>
    <w:rsid w:val="12DD7D49"/>
    <w:rsid w:val="12E55090"/>
    <w:rsid w:val="12ECA9AE"/>
    <w:rsid w:val="12F66E81"/>
    <w:rsid w:val="131AA349"/>
    <w:rsid w:val="131D80C4"/>
    <w:rsid w:val="1324C097"/>
    <w:rsid w:val="1327DFDB"/>
    <w:rsid w:val="1337B9BC"/>
    <w:rsid w:val="133D29D7"/>
    <w:rsid w:val="13449EF5"/>
    <w:rsid w:val="134608F0"/>
    <w:rsid w:val="1348F281"/>
    <w:rsid w:val="134D0F92"/>
    <w:rsid w:val="134E41DD"/>
    <w:rsid w:val="13550A15"/>
    <w:rsid w:val="135596C8"/>
    <w:rsid w:val="137BDACB"/>
    <w:rsid w:val="137FD61E"/>
    <w:rsid w:val="138E1189"/>
    <w:rsid w:val="1399DF23"/>
    <w:rsid w:val="139C4313"/>
    <w:rsid w:val="13A354D3"/>
    <w:rsid w:val="13BF12FD"/>
    <w:rsid w:val="13BF849C"/>
    <w:rsid w:val="13C306D6"/>
    <w:rsid w:val="13D0614F"/>
    <w:rsid w:val="13D45EE9"/>
    <w:rsid w:val="13D9B0D0"/>
    <w:rsid w:val="13DA375C"/>
    <w:rsid w:val="13DD76EB"/>
    <w:rsid w:val="13EE30AB"/>
    <w:rsid w:val="13EF06ED"/>
    <w:rsid w:val="13EFBED7"/>
    <w:rsid w:val="14003437"/>
    <w:rsid w:val="140D4C29"/>
    <w:rsid w:val="1410E672"/>
    <w:rsid w:val="141209D5"/>
    <w:rsid w:val="14122777"/>
    <w:rsid w:val="14231343"/>
    <w:rsid w:val="1423CB75"/>
    <w:rsid w:val="14241C9F"/>
    <w:rsid w:val="1424F02E"/>
    <w:rsid w:val="142A8525"/>
    <w:rsid w:val="142E3C56"/>
    <w:rsid w:val="142E9FD6"/>
    <w:rsid w:val="143C8B92"/>
    <w:rsid w:val="144963AB"/>
    <w:rsid w:val="144ED2EC"/>
    <w:rsid w:val="145114D8"/>
    <w:rsid w:val="145437DE"/>
    <w:rsid w:val="145619F3"/>
    <w:rsid w:val="14580BBC"/>
    <w:rsid w:val="14588F17"/>
    <w:rsid w:val="14595714"/>
    <w:rsid w:val="1463D711"/>
    <w:rsid w:val="147DB2CE"/>
    <w:rsid w:val="147EC2BA"/>
    <w:rsid w:val="14867DB9"/>
    <w:rsid w:val="1486D727"/>
    <w:rsid w:val="148A856D"/>
    <w:rsid w:val="1491193E"/>
    <w:rsid w:val="14AA3406"/>
    <w:rsid w:val="14B3069D"/>
    <w:rsid w:val="14B6D59E"/>
    <w:rsid w:val="14BC465E"/>
    <w:rsid w:val="14BE8142"/>
    <w:rsid w:val="14C1650C"/>
    <w:rsid w:val="14C5048C"/>
    <w:rsid w:val="14CDC623"/>
    <w:rsid w:val="14DA0F07"/>
    <w:rsid w:val="14DA2D85"/>
    <w:rsid w:val="14DB3E46"/>
    <w:rsid w:val="14DD0AC8"/>
    <w:rsid w:val="14DEE176"/>
    <w:rsid w:val="14E48DC9"/>
    <w:rsid w:val="14EC0212"/>
    <w:rsid w:val="14FAB1E3"/>
    <w:rsid w:val="14FF98ED"/>
    <w:rsid w:val="15021509"/>
    <w:rsid w:val="1506677A"/>
    <w:rsid w:val="150F36BB"/>
    <w:rsid w:val="15177709"/>
    <w:rsid w:val="152DA48D"/>
    <w:rsid w:val="152EA68D"/>
    <w:rsid w:val="15339A91"/>
    <w:rsid w:val="153B6B83"/>
    <w:rsid w:val="1540C3E6"/>
    <w:rsid w:val="154B890D"/>
    <w:rsid w:val="154C826B"/>
    <w:rsid w:val="154CBC61"/>
    <w:rsid w:val="15506ACF"/>
    <w:rsid w:val="155AB73E"/>
    <w:rsid w:val="155D36F2"/>
    <w:rsid w:val="155EEC85"/>
    <w:rsid w:val="156196AA"/>
    <w:rsid w:val="1562102B"/>
    <w:rsid w:val="1569BF53"/>
    <w:rsid w:val="156AF8CF"/>
    <w:rsid w:val="156B558D"/>
    <w:rsid w:val="156E5F23"/>
    <w:rsid w:val="15765313"/>
    <w:rsid w:val="15773831"/>
    <w:rsid w:val="15774962"/>
    <w:rsid w:val="157B723F"/>
    <w:rsid w:val="157BF3C8"/>
    <w:rsid w:val="15835695"/>
    <w:rsid w:val="1591931E"/>
    <w:rsid w:val="159B004B"/>
    <w:rsid w:val="159BC369"/>
    <w:rsid w:val="15A0957C"/>
    <w:rsid w:val="15AE50D3"/>
    <w:rsid w:val="15B043E4"/>
    <w:rsid w:val="15B411CF"/>
    <w:rsid w:val="15B5665D"/>
    <w:rsid w:val="15B84072"/>
    <w:rsid w:val="15B91BF9"/>
    <w:rsid w:val="15B9D1B5"/>
    <w:rsid w:val="15BA758A"/>
    <w:rsid w:val="15CCF937"/>
    <w:rsid w:val="15CFADCD"/>
    <w:rsid w:val="15D02A70"/>
    <w:rsid w:val="15D5E170"/>
    <w:rsid w:val="15D5E56A"/>
    <w:rsid w:val="15D991BA"/>
    <w:rsid w:val="15DE1AC1"/>
    <w:rsid w:val="15E283AE"/>
    <w:rsid w:val="15E8DED6"/>
    <w:rsid w:val="15FB1B45"/>
    <w:rsid w:val="1600A410"/>
    <w:rsid w:val="16097D36"/>
    <w:rsid w:val="1619B28B"/>
    <w:rsid w:val="161F5E11"/>
    <w:rsid w:val="16240EC5"/>
    <w:rsid w:val="162A41BB"/>
    <w:rsid w:val="16371762"/>
    <w:rsid w:val="163C3246"/>
    <w:rsid w:val="163C9421"/>
    <w:rsid w:val="163F809F"/>
    <w:rsid w:val="165495CA"/>
    <w:rsid w:val="165703DF"/>
    <w:rsid w:val="16637350"/>
    <w:rsid w:val="166B452B"/>
    <w:rsid w:val="166C7F6A"/>
    <w:rsid w:val="166D9909"/>
    <w:rsid w:val="166DEA66"/>
    <w:rsid w:val="16725DDD"/>
    <w:rsid w:val="168900C3"/>
    <w:rsid w:val="16961941"/>
    <w:rsid w:val="169922AD"/>
    <w:rsid w:val="169BE2E9"/>
    <w:rsid w:val="169CF4CB"/>
    <w:rsid w:val="169D81D1"/>
    <w:rsid w:val="169E4199"/>
    <w:rsid w:val="16A5BF1C"/>
    <w:rsid w:val="16AFEE44"/>
    <w:rsid w:val="16B2659C"/>
    <w:rsid w:val="16BB79A6"/>
    <w:rsid w:val="16BDC9C5"/>
    <w:rsid w:val="16C12DC8"/>
    <w:rsid w:val="16C92190"/>
    <w:rsid w:val="16CE2EBC"/>
    <w:rsid w:val="16CF17E8"/>
    <w:rsid w:val="16D59061"/>
    <w:rsid w:val="16DE2000"/>
    <w:rsid w:val="16E53D7F"/>
    <w:rsid w:val="16E9F232"/>
    <w:rsid w:val="16F627F8"/>
    <w:rsid w:val="16F8392E"/>
    <w:rsid w:val="170E8655"/>
    <w:rsid w:val="170E9BC3"/>
    <w:rsid w:val="170EB8FA"/>
    <w:rsid w:val="1711A93A"/>
    <w:rsid w:val="17129DC5"/>
    <w:rsid w:val="1713E3B8"/>
    <w:rsid w:val="17176720"/>
    <w:rsid w:val="1738A1FD"/>
    <w:rsid w:val="173961DA"/>
    <w:rsid w:val="173BB37B"/>
    <w:rsid w:val="174217E0"/>
    <w:rsid w:val="175100D5"/>
    <w:rsid w:val="17546DAA"/>
    <w:rsid w:val="175B0F5C"/>
    <w:rsid w:val="175BFF3F"/>
    <w:rsid w:val="176061E0"/>
    <w:rsid w:val="1761D853"/>
    <w:rsid w:val="1762E46C"/>
    <w:rsid w:val="17721377"/>
    <w:rsid w:val="17730602"/>
    <w:rsid w:val="177F50C6"/>
    <w:rsid w:val="178A0F3F"/>
    <w:rsid w:val="178B1FE2"/>
    <w:rsid w:val="178C0251"/>
    <w:rsid w:val="1791A15D"/>
    <w:rsid w:val="179DA452"/>
    <w:rsid w:val="179F8AA9"/>
    <w:rsid w:val="17A835EF"/>
    <w:rsid w:val="17AF5BD0"/>
    <w:rsid w:val="17B1D6A5"/>
    <w:rsid w:val="17B28A84"/>
    <w:rsid w:val="17C30006"/>
    <w:rsid w:val="17C87343"/>
    <w:rsid w:val="17D02AD4"/>
    <w:rsid w:val="17D30F67"/>
    <w:rsid w:val="17D32727"/>
    <w:rsid w:val="17D9C1D2"/>
    <w:rsid w:val="17DF00CC"/>
    <w:rsid w:val="17DFB111"/>
    <w:rsid w:val="17E7379D"/>
    <w:rsid w:val="17ECA647"/>
    <w:rsid w:val="17F4328D"/>
    <w:rsid w:val="17FB761C"/>
    <w:rsid w:val="1811859C"/>
    <w:rsid w:val="18200F8E"/>
    <w:rsid w:val="182C4A19"/>
    <w:rsid w:val="182FF158"/>
    <w:rsid w:val="1830F8F1"/>
    <w:rsid w:val="183896C7"/>
    <w:rsid w:val="18464620"/>
    <w:rsid w:val="18487CD1"/>
    <w:rsid w:val="1870F2FA"/>
    <w:rsid w:val="1877309D"/>
    <w:rsid w:val="187FF032"/>
    <w:rsid w:val="1888868B"/>
    <w:rsid w:val="1892D43B"/>
    <w:rsid w:val="18A67E9C"/>
    <w:rsid w:val="18A683BE"/>
    <w:rsid w:val="18AA9101"/>
    <w:rsid w:val="18AC63E0"/>
    <w:rsid w:val="18AF7158"/>
    <w:rsid w:val="18B11F4A"/>
    <w:rsid w:val="18B3F004"/>
    <w:rsid w:val="18B726AE"/>
    <w:rsid w:val="18B7995B"/>
    <w:rsid w:val="18C032D5"/>
    <w:rsid w:val="18C1705F"/>
    <w:rsid w:val="18CE3AD1"/>
    <w:rsid w:val="18D23B0F"/>
    <w:rsid w:val="18D99908"/>
    <w:rsid w:val="18DB2E6F"/>
    <w:rsid w:val="18DFD371"/>
    <w:rsid w:val="18EDDB0B"/>
    <w:rsid w:val="18F5B725"/>
    <w:rsid w:val="18F5C136"/>
    <w:rsid w:val="18FDBB7E"/>
    <w:rsid w:val="1903D4A6"/>
    <w:rsid w:val="19050F2C"/>
    <w:rsid w:val="190B705F"/>
    <w:rsid w:val="190DE92A"/>
    <w:rsid w:val="190F0272"/>
    <w:rsid w:val="1913D298"/>
    <w:rsid w:val="191420C5"/>
    <w:rsid w:val="19154174"/>
    <w:rsid w:val="19184DFA"/>
    <w:rsid w:val="191CE84A"/>
    <w:rsid w:val="19208893"/>
    <w:rsid w:val="19239497"/>
    <w:rsid w:val="1925D383"/>
    <w:rsid w:val="1931C53F"/>
    <w:rsid w:val="19356310"/>
    <w:rsid w:val="1937B7A7"/>
    <w:rsid w:val="193C5E12"/>
    <w:rsid w:val="193C7019"/>
    <w:rsid w:val="193EE1FF"/>
    <w:rsid w:val="193F93F4"/>
    <w:rsid w:val="193FBA6A"/>
    <w:rsid w:val="194215BE"/>
    <w:rsid w:val="1943E9B3"/>
    <w:rsid w:val="1946FEC6"/>
    <w:rsid w:val="194CE440"/>
    <w:rsid w:val="194D7524"/>
    <w:rsid w:val="194F5289"/>
    <w:rsid w:val="1950E953"/>
    <w:rsid w:val="1958127F"/>
    <w:rsid w:val="19593F69"/>
    <w:rsid w:val="19648F69"/>
    <w:rsid w:val="1965DF9C"/>
    <w:rsid w:val="196FE54A"/>
    <w:rsid w:val="1972A3DF"/>
    <w:rsid w:val="1977BF19"/>
    <w:rsid w:val="197FEE05"/>
    <w:rsid w:val="1987DE14"/>
    <w:rsid w:val="19941D20"/>
    <w:rsid w:val="1994FC3A"/>
    <w:rsid w:val="19987854"/>
    <w:rsid w:val="199E9391"/>
    <w:rsid w:val="19A18EAB"/>
    <w:rsid w:val="19B1FECE"/>
    <w:rsid w:val="19B30928"/>
    <w:rsid w:val="19B40AF3"/>
    <w:rsid w:val="19B5F834"/>
    <w:rsid w:val="19B668DE"/>
    <w:rsid w:val="19BD0464"/>
    <w:rsid w:val="19E18D61"/>
    <w:rsid w:val="19E6CBF2"/>
    <w:rsid w:val="19EADA1A"/>
    <w:rsid w:val="19EF29D0"/>
    <w:rsid w:val="19F0A683"/>
    <w:rsid w:val="19F2E72C"/>
    <w:rsid w:val="19F67342"/>
    <w:rsid w:val="19FB4173"/>
    <w:rsid w:val="19FCFC0F"/>
    <w:rsid w:val="19FEF096"/>
    <w:rsid w:val="1A1470AA"/>
    <w:rsid w:val="1A2222F8"/>
    <w:rsid w:val="1A226093"/>
    <w:rsid w:val="1A2F4E6B"/>
    <w:rsid w:val="1A322B23"/>
    <w:rsid w:val="1A355D90"/>
    <w:rsid w:val="1A38A22B"/>
    <w:rsid w:val="1A3AAC47"/>
    <w:rsid w:val="1A3B2098"/>
    <w:rsid w:val="1A3BDEF5"/>
    <w:rsid w:val="1A42C95B"/>
    <w:rsid w:val="1A483FDC"/>
    <w:rsid w:val="1A48A5B5"/>
    <w:rsid w:val="1A55C776"/>
    <w:rsid w:val="1A5DCA8F"/>
    <w:rsid w:val="1A6A9E73"/>
    <w:rsid w:val="1A6C303B"/>
    <w:rsid w:val="1A7E1CEA"/>
    <w:rsid w:val="1A85905A"/>
    <w:rsid w:val="1A8F85C1"/>
    <w:rsid w:val="1A9AB9A3"/>
    <w:rsid w:val="1AA84B09"/>
    <w:rsid w:val="1AAC35C2"/>
    <w:rsid w:val="1AB81F05"/>
    <w:rsid w:val="1AB8F2AC"/>
    <w:rsid w:val="1AD96648"/>
    <w:rsid w:val="1ADDAE12"/>
    <w:rsid w:val="1AE1B3D4"/>
    <w:rsid w:val="1AE34538"/>
    <w:rsid w:val="1AE87F78"/>
    <w:rsid w:val="1AE982DF"/>
    <w:rsid w:val="1AF1ADF5"/>
    <w:rsid w:val="1AFCD89C"/>
    <w:rsid w:val="1B02EE18"/>
    <w:rsid w:val="1B02FC73"/>
    <w:rsid w:val="1B059497"/>
    <w:rsid w:val="1B0D07C9"/>
    <w:rsid w:val="1B142885"/>
    <w:rsid w:val="1B14E552"/>
    <w:rsid w:val="1B18114A"/>
    <w:rsid w:val="1B1A6386"/>
    <w:rsid w:val="1B1EC0A8"/>
    <w:rsid w:val="1B213664"/>
    <w:rsid w:val="1B2B9664"/>
    <w:rsid w:val="1B32B8F9"/>
    <w:rsid w:val="1B3427B9"/>
    <w:rsid w:val="1B3CB4AA"/>
    <w:rsid w:val="1B3E7CFB"/>
    <w:rsid w:val="1B3ED67A"/>
    <w:rsid w:val="1B3FE8F3"/>
    <w:rsid w:val="1B418492"/>
    <w:rsid w:val="1B44DC18"/>
    <w:rsid w:val="1B4BCA5E"/>
    <w:rsid w:val="1B537AE3"/>
    <w:rsid w:val="1B779418"/>
    <w:rsid w:val="1B835CE7"/>
    <w:rsid w:val="1B9B7490"/>
    <w:rsid w:val="1BA1F359"/>
    <w:rsid w:val="1BA5D2A5"/>
    <w:rsid w:val="1BAA3C91"/>
    <w:rsid w:val="1BAF0020"/>
    <w:rsid w:val="1BB04CE3"/>
    <w:rsid w:val="1BB7CCC6"/>
    <w:rsid w:val="1BBCCE88"/>
    <w:rsid w:val="1BC01FEC"/>
    <w:rsid w:val="1BC41DD0"/>
    <w:rsid w:val="1BCC8136"/>
    <w:rsid w:val="1BCCDBA6"/>
    <w:rsid w:val="1BDC8BC4"/>
    <w:rsid w:val="1BE35362"/>
    <w:rsid w:val="1BF0028C"/>
    <w:rsid w:val="1BF55409"/>
    <w:rsid w:val="1BFE6DC5"/>
    <w:rsid w:val="1BFE9352"/>
    <w:rsid w:val="1C057D98"/>
    <w:rsid w:val="1C08054F"/>
    <w:rsid w:val="1C094DA5"/>
    <w:rsid w:val="1C13B573"/>
    <w:rsid w:val="1C158F97"/>
    <w:rsid w:val="1C1AC92F"/>
    <w:rsid w:val="1C27BF64"/>
    <w:rsid w:val="1C28CF86"/>
    <w:rsid w:val="1C2F00F7"/>
    <w:rsid w:val="1C31F303"/>
    <w:rsid w:val="1C396630"/>
    <w:rsid w:val="1C3E5D5C"/>
    <w:rsid w:val="1C453341"/>
    <w:rsid w:val="1C4FE653"/>
    <w:rsid w:val="1C546DAE"/>
    <w:rsid w:val="1C59D9B9"/>
    <w:rsid w:val="1C61C64C"/>
    <w:rsid w:val="1C633A31"/>
    <w:rsid w:val="1C67FE0F"/>
    <w:rsid w:val="1C718584"/>
    <w:rsid w:val="1C72034A"/>
    <w:rsid w:val="1C73D174"/>
    <w:rsid w:val="1C75CD30"/>
    <w:rsid w:val="1C776E6A"/>
    <w:rsid w:val="1C79C1A9"/>
    <w:rsid w:val="1C7E4812"/>
    <w:rsid w:val="1C8F241E"/>
    <w:rsid w:val="1C904DBF"/>
    <w:rsid w:val="1C97500F"/>
    <w:rsid w:val="1CA65A5F"/>
    <w:rsid w:val="1CA7D430"/>
    <w:rsid w:val="1CA86F0B"/>
    <w:rsid w:val="1CABBB6A"/>
    <w:rsid w:val="1CAF57B4"/>
    <w:rsid w:val="1CB183D9"/>
    <w:rsid w:val="1CBAFF09"/>
    <w:rsid w:val="1CC0D1B5"/>
    <w:rsid w:val="1CCB7680"/>
    <w:rsid w:val="1CCF8FF1"/>
    <w:rsid w:val="1CD811C5"/>
    <w:rsid w:val="1CDBD2E4"/>
    <w:rsid w:val="1CE3E472"/>
    <w:rsid w:val="1CE49BF2"/>
    <w:rsid w:val="1CEBE29D"/>
    <w:rsid w:val="1CFA2FBD"/>
    <w:rsid w:val="1CFBE344"/>
    <w:rsid w:val="1CFEF163"/>
    <w:rsid w:val="1D044560"/>
    <w:rsid w:val="1D06F11A"/>
    <w:rsid w:val="1D0777B2"/>
    <w:rsid w:val="1D080FC5"/>
    <w:rsid w:val="1D0A44EF"/>
    <w:rsid w:val="1D0CB3B6"/>
    <w:rsid w:val="1D13D061"/>
    <w:rsid w:val="1D156299"/>
    <w:rsid w:val="1D1BCF6B"/>
    <w:rsid w:val="1D20087F"/>
    <w:rsid w:val="1D2644EF"/>
    <w:rsid w:val="1D2DBB83"/>
    <w:rsid w:val="1D33A486"/>
    <w:rsid w:val="1D3684BA"/>
    <w:rsid w:val="1D37578C"/>
    <w:rsid w:val="1D3C11D2"/>
    <w:rsid w:val="1D3E6EB7"/>
    <w:rsid w:val="1D4C821C"/>
    <w:rsid w:val="1D4EA624"/>
    <w:rsid w:val="1D53173E"/>
    <w:rsid w:val="1D56C691"/>
    <w:rsid w:val="1D56E784"/>
    <w:rsid w:val="1D6B7DD1"/>
    <w:rsid w:val="1D7383B0"/>
    <w:rsid w:val="1D7BCBEB"/>
    <w:rsid w:val="1D7CC458"/>
    <w:rsid w:val="1D7FF1D2"/>
    <w:rsid w:val="1DA6DA0F"/>
    <w:rsid w:val="1DA7B51E"/>
    <w:rsid w:val="1DAA80E3"/>
    <w:rsid w:val="1DAF8437"/>
    <w:rsid w:val="1DB39B18"/>
    <w:rsid w:val="1DC321C5"/>
    <w:rsid w:val="1DC52B53"/>
    <w:rsid w:val="1DC6F75B"/>
    <w:rsid w:val="1DC9048A"/>
    <w:rsid w:val="1DD05903"/>
    <w:rsid w:val="1DD11AC4"/>
    <w:rsid w:val="1DD50430"/>
    <w:rsid w:val="1DE02873"/>
    <w:rsid w:val="1DE496C0"/>
    <w:rsid w:val="1DEBE841"/>
    <w:rsid w:val="1DED7F41"/>
    <w:rsid w:val="1DF058F2"/>
    <w:rsid w:val="1DF31433"/>
    <w:rsid w:val="1DF5D536"/>
    <w:rsid w:val="1DFB0C4B"/>
    <w:rsid w:val="1E146366"/>
    <w:rsid w:val="1E15D087"/>
    <w:rsid w:val="1E19AA43"/>
    <w:rsid w:val="1E1B908A"/>
    <w:rsid w:val="1E2829FB"/>
    <w:rsid w:val="1E346BE3"/>
    <w:rsid w:val="1E3F38A4"/>
    <w:rsid w:val="1E460465"/>
    <w:rsid w:val="1E46E046"/>
    <w:rsid w:val="1E48650D"/>
    <w:rsid w:val="1E4D94D3"/>
    <w:rsid w:val="1E5C5FFB"/>
    <w:rsid w:val="1E5D942B"/>
    <w:rsid w:val="1E64770D"/>
    <w:rsid w:val="1E65DE29"/>
    <w:rsid w:val="1E6F29A1"/>
    <w:rsid w:val="1E78D3F3"/>
    <w:rsid w:val="1E7AA02B"/>
    <w:rsid w:val="1E8050B6"/>
    <w:rsid w:val="1E81B055"/>
    <w:rsid w:val="1E81EB58"/>
    <w:rsid w:val="1E81FF7E"/>
    <w:rsid w:val="1E8485E2"/>
    <w:rsid w:val="1E85CC13"/>
    <w:rsid w:val="1E887742"/>
    <w:rsid w:val="1E8BD5DC"/>
    <w:rsid w:val="1E8DC667"/>
    <w:rsid w:val="1E8F17D5"/>
    <w:rsid w:val="1E92CA5C"/>
    <w:rsid w:val="1E95AABE"/>
    <w:rsid w:val="1E996A77"/>
    <w:rsid w:val="1EA732D2"/>
    <w:rsid w:val="1EAF4B89"/>
    <w:rsid w:val="1EB02CAA"/>
    <w:rsid w:val="1EB49B74"/>
    <w:rsid w:val="1EB4C761"/>
    <w:rsid w:val="1EB53204"/>
    <w:rsid w:val="1EB9A1C6"/>
    <w:rsid w:val="1EBFF1BE"/>
    <w:rsid w:val="1EC3B380"/>
    <w:rsid w:val="1EC43A5B"/>
    <w:rsid w:val="1EC5C108"/>
    <w:rsid w:val="1EC6AE72"/>
    <w:rsid w:val="1ECA1156"/>
    <w:rsid w:val="1ED0FA22"/>
    <w:rsid w:val="1ED762C7"/>
    <w:rsid w:val="1EDB49DB"/>
    <w:rsid w:val="1EEC7D0D"/>
    <w:rsid w:val="1EEE8413"/>
    <w:rsid w:val="1EF3C83D"/>
    <w:rsid w:val="1F01A329"/>
    <w:rsid w:val="1F01D8E2"/>
    <w:rsid w:val="1F0C382F"/>
    <w:rsid w:val="1F0D5725"/>
    <w:rsid w:val="1F149EF0"/>
    <w:rsid w:val="1F1D30F5"/>
    <w:rsid w:val="1F30B1D4"/>
    <w:rsid w:val="1F32479E"/>
    <w:rsid w:val="1F33D539"/>
    <w:rsid w:val="1F369827"/>
    <w:rsid w:val="1F3990E7"/>
    <w:rsid w:val="1F4CAFE1"/>
    <w:rsid w:val="1F4CC8DF"/>
    <w:rsid w:val="1F60648B"/>
    <w:rsid w:val="1F6C6FB9"/>
    <w:rsid w:val="1F6DEAFC"/>
    <w:rsid w:val="1F73FC52"/>
    <w:rsid w:val="1F791C0A"/>
    <w:rsid w:val="1F7C1F7B"/>
    <w:rsid w:val="1F7DEAC9"/>
    <w:rsid w:val="1F831C0D"/>
    <w:rsid w:val="1F860616"/>
    <w:rsid w:val="1F8C3F85"/>
    <w:rsid w:val="1F8DB52A"/>
    <w:rsid w:val="1F8DF0FF"/>
    <w:rsid w:val="1F9C8B6C"/>
    <w:rsid w:val="1FA13421"/>
    <w:rsid w:val="1FA177DC"/>
    <w:rsid w:val="1FA54914"/>
    <w:rsid w:val="1FA57968"/>
    <w:rsid w:val="1FA9FB4B"/>
    <w:rsid w:val="1FAE4238"/>
    <w:rsid w:val="1FAFFA30"/>
    <w:rsid w:val="1FB96632"/>
    <w:rsid w:val="1FBC5C5B"/>
    <w:rsid w:val="1FC3A290"/>
    <w:rsid w:val="1FCBE1BE"/>
    <w:rsid w:val="1FD46DBF"/>
    <w:rsid w:val="1FD55413"/>
    <w:rsid w:val="1FDD145B"/>
    <w:rsid w:val="1FDF527A"/>
    <w:rsid w:val="1FE6274D"/>
    <w:rsid w:val="1FEBD3C5"/>
    <w:rsid w:val="1FED693D"/>
    <w:rsid w:val="1FF85F41"/>
    <w:rsid w:val="2000A900"/>
    <w:rsid w:val="2000E187"/>
    <w:rsid w:val="20048744"/>
    <w:rsid w:val="20049CE6"/>
    <w:rsid w:val="2006F595"/>
    <w:rsid w:val="2009041A"/>
    <w:rsid w:val="200FB71C"/>
    <w:rsid w:val="201EAAD4"/>
    <w:rsid w:val="2023BD51"/>
    <w:rsid w:val="203ED628"/>
    <w:rsid w:val="204159FA"/>
    <w:rsid w:val="2047D10C"/>
    <w:rsid w:val="204A187F"/>
    <w:rsid w:val="2068FEB8"/>
    <w:rsid w:val="206BE5F1"/>
    <w:rsid w:val="20785838"/>
    <w:rsid w:val="208097F5"/>
    <w:rsid w:val="2081A0AB"/>
    <w:rsid w:val="208571C5"/>
    <w:rsid w:val="208818EF"/>
    <w:rsid w:val="2088B52F"/>
    <w:rsid w:val="209D3F98"/>
    <w:rsid w:val="209E40BB"/>
    <w:rsid w:val="20A06E69"/>
    <w:rsid w:val="20A10EBC"/>
    <w:rsid w:val="20A4F19D"/>
    <w:rsid w:val="20AAB061"/>
    <w:rsid w:val="20AC493B"/>
    <w:rsid w:val="20ACD187"/>
    <w:rsid w:val="20AED85E"/>
    <w:rsid w:val="20BA311C"/>
    <w:rsid w:val="20BD6761"/>
    <w:rsid w:val="20CC79B2"/>
    <w:rsid w:val="20D13A09"/>
    <w:rsid w:val="20DACB41"/>
    <w:rsid w:val="20DC2C85"/>
    <w:rsid w:val="20DD622E"/>
    <w:rsid w:val="20E7A312"/>
    <w:rsid w:val="20EB5014"/>
    <w:rsid w:val="20F28F2B"/>
    <w:rsid w:val="21077988"/>
    <w:rsid w:val="2113E0AF"/>
    <w:rsid w:val="21145127"/>
    <w:rsid w:val="212A4FEA"/>
    <w:rsid w:val="212AFE58"/>
    <w:rsid w:val="213689BB"/>
    <w:rsid w:val="213B59D3"/>
    <w:rsid w:val="213EC93A"/>
    <w:rsid w:val="2149E1CB"/>
    <w:rsid w:val="214B0418"/>
    <w:rsid w:val="21588A3F"/>
    <w:rsid w:val="21614EE5"/>
    <w:rsid w:val="21732BF4"/>
    <w:rsid w:val="21767643"/>
    <w:rsid w:val="21769F2A"/>
    <w:rsid w:val="2179C1D0"/>
    <w:rsid w:val="217B5B57"/>
    <w:rsid w:val="2180E20E"/>
    <w:rsid w:val="218C9090"/>
    <w:rsid w:val="218D4664"/>
    <w:rsid w:val="2191ADAB"/>
    <w:rsid w:val="2196D3EA"/>
    <w:rsid w:val="21997E3B"/>
    <w:rsid w:val="21A5301B"/>
    <w:rsid w:val="21AC23E6"/>
    <w:rsid w:val="21C1641D"/>
    <w:rsid w:val="21C4C9E9"/>
    <w:rsid w:val="21D03F7B"/>
    <w:rsid w:val="21D889B7"/>
    <w:rsid w:val="21D92CCB"/>
    <w:rsid w:val="21EBF0E6"/>
    <w:rsid w:val="21ED9246"/>
    <w:rsid w:val="21EF4286"/>
    <w:rsid w:val="21F06B4B"/>
    <w:rsid w:val="21F0DB08"/>
    <w:rsid w:val="21F57707"/>
    <w:rsid w:val="21F5E6AA"/>
    <w:rsid w:val="21FD58D6"/>
    <w:rsid w:val="21FE4AD8"/>
    <w:rsid w:val="22034F92"/>
    <w:rsid w:val="2204D92F"/>
    <w:rsid w:val="220F911E"/>
    <w:rsid w:val="22156ECB"/>
    <w:rsid w:val="2227566F"/>
    <w:rsid w:val="2229A0AD"/>
    <w:rsid w:val="2229F308"/>
    <w:rsid w:val="222DA6C4"/>
    <w:rsid w:val="2231DF1E"/>
    <w:rsid w:val="223574A8"/>
    <w:rsid w:val="223BE06B"/>
    <w:rsid w:val="223CAF5B"/>
    <w:rsid w:val="22559108"/>
    <w:rsid w:val="225B3FAC"/>
    <w:rsid w:val="225B9C0E"/>
    <w:rsid w:val="225CAB2B"/>
    <w:rsid w:val="22611F8F"/>
    <w:rsid w:val="2268C538"/>
    <w:rsid w:val="22738B04"/>
    <w:rsid w:val="2276AA3A"/>
    <w:rsid w:val="227D8922"/>
    <w:rsid w:val="22883E3D"/>
    <w:rsid w:val="22927387"/>
    <w:rsid w:val="22928B94"/>
    <w:rsid w:val="229C9B25"/>
    <w:rsid w:val="229FAB94"/>
    <w:rsid w:val="22A061AA"/>
    <w:rsid w:val="22A6409F"/>
    <w:rsid w:val="22A81CDB"/>
    <w:rsid w:val="22B90550"/>
    <w:rsid w:val="22BDC440"/>
    <w:rsid w:val="22CA458E"/>
    <w:rsid w:val="22CDF290"/>
    <w:rsid w:val="22D45A96"/>
    <w:rsid w:val="22E076EE"/>
    <w:rsid w:val="22E4C148"/>
    <w:rsid w:val="22EB1077"/>
    <w:rsid w:val="22F1F497"/>
    <w:rsid w:val="22F205B6"/>
    <w:rsid w:val="22F4A6D0"/>
    <w:rsid w:val="22F58019"/>
    <w:rsid w:val="22F8E6AC"/>
    <w:rsid w:val="22F9FFCB"/>
    <w:rsid w:val="22FCBA47"/>
    <w:rsid w:val="23057462"/>
    <w:rsid w:val="230F13EC"/>
    <w:rsid w:val="2314E960"/>
    <w:rsid w:val="23159EBB"/>
    <w:rsid w:val="2320FBD3"/>
    <w:rsid w:val="233190A6"/>
    <w:rsid w:val="23394725"/>
    <w:rsid w:val="233C9EE6"/>
    <w:rsid w:val="23412B1B"/>
    <w:rsid w:val="2341A77B"/>
    <w:rsid w:val="234762E5"/>
    <w:rsid w:val="2347EC91"/>
    <w:rsid w:val="234D771B"/>
    <w:rsid w:val="2353072F"/>
    <w:rsid w:val="23546099"/>
    <w:rsid w:val="2357DC9F"/>
    <w:rsid w:val="235FDDFC"/>
    <w:rsid w:val="236C4694"/>
    <w:rsid w:val="236F3AD8"/>
    <w:rsid w:val="23704D00"/>
    <w:rsid w:val="23728094"/>
    <w:rsid w:val="23731896"/>
    <w:rsid w:val="2381D9BA"/>
    <w:rsid w:val="238AEC1A"/>
    <w:rsid w:val="2390810C"/>
    <w:rsid w:val="2394EB27"/>
    <w:rsid w:val="239D14E0"/>
    <w:rsid w:val="239ECC38"/>
    <w:rsid w:val="239EE86E"/>
    <w:rsid w:val="23A30E80"/>
    <w:rsid w:val="23A801FE"/>
    <w:rsid w:val="23A84CBA"/>
    <w:rsid w:val="23AAFD48"/>
    <w:rsid w:val="23ACDAB8"/>
    <w:rsid w:val="23B286E3"/>
    <w:rsid w:val="23B2900C"/>
    <w:rsid w:val="23CB266F"/>
    <w:rsid w:val="23CB2864"/>
    <w:rsid w:val="23D38DDF"/>
    <w:rsid w:val="23D3E956"/>
    <w:rsid w:val="23D8E489"/>
    <w:rsid w:val="23DC241E"/>
    <w:rsid w:val="23DDFF08"/>
    <w:rsid w:val="23E16836"/>
    <w:rsid w:val="23E26418"/>
    <w:rsid w:val="23EC5804"/>
    <w:rsid w:val="23ECA673"/>
    <w:rsid w:val="23F3DDDD"/>
    <w:rsid w:val="23F738EB"/>
    <w:rsid w:val="23F89F60"/>
    <w:rsid w:val="23FA516B"/>
    <w:rsid w:val="23FC3767"/>
    <w:rsid w:val="240B7464"/>
    <w:rsid w:val="24103878"/>
    <w:rsid w:val="241798DF"/>
    <w:rsid w:val="241AE8B1"/>
    <w:rsid w:val="241D7374"/>
    <w:rsid w:val="2420C67F"/>
    <w:rsid w:val="2423C67E"/>
    <w:rsid w:val="242DC13A"/>
    <w:rsid w:val="24386704"/>
    <w:rsid w:val="243A4EC7"/>
    <w:rsid w:val="243D6BD6"/>
    <w:rsid w:val="2441F95B"/>
    <w:rsid w:val="2443BDFA"/>
    <w:rsid w:val="244B65EB"/>
    <w:rsid w:val="244C4C46"/>
    <w:rsid w:val="2460F780"/>
    <w:rsid w:val="24663999"/>
    <w:rsid w:val="248E4B90"/>
    <w:rsid w:val="2497FD4E"/>
    <w:rsid w:val="249C5F5B"/>
    <w:rsid w:val="24A390D5"/>
    <w:rsid w:val="24AFC755"/>
    <w:rsid w:val="24BF300B"/>
    <w:rsid w:val="24CEB352"/>
    <w:rsid w:val="24CF95DC"/>
    <w:rsid w:val="24D92878"/>
    <w:rsid w:val="24D954CB"/>
    <w:rsid w:val="24E12EC4"/>
    <w:rsid w:val="24E2C3D8"/>
    <w:rsid w:val="24E366BA"/>
    <w:rsid w:val="24E58FA1"/>
    <w:rsid w:val="24ED2184"/>
    <w:rsid w:val="24EFF20C"/>
    <w:rsid w:val="24F4848D"/>
    <w:rsid w:val="24F4B9B6"/>
    <w:rsid w:val="25017948"/>
    <w:rsid w:val="251B26DF"/>
    <w:rsid w:val="252DF920"/>
    <w:rsid w:val="25359C63"/>
    <w:rsid w:val="2539008C"/>
    <w:rsid w:val="253B530C"/>
    <w:rsid w:val="2554F7B0"/>
    <w:rsid w:val="25592264"/>
    <w:rsid w:val="255BF731"/>
    <w:rsid w:val="255DDC5B"/>
    <w:rsid w:val="256BDC27"/>
    <w:rsid w:val="257616B2"/>
    <w:rsid w:val="2583B797"/>
    <w:rsid w:val="25917A04"/>
    <w:rsid w:val="2592536E"/>
    <w:rsid w:val="25970EA7"/>
    <w:rsid w:val="259AFA1A"/>
    <w:rsid w:val="259E8FF9"/>
    <w:rsid w:val="25A08E55"/>
    <w:rsid w:val="25A802C3"/>
    <w:rsid w:val="25AD3F12"/>
    <w:rsid w:val="25B5FB3A"/>
    <w:rsid w:val="25B924BF"/>
    <w:rsid w:val="25BFAF14"/>
    <w:rsid w:val="25CBCE76"/>
    <w:rsid w:val="25DB77CF"/>
    <w:rsid w:val="25DF6DF2"/>
    <w:rsid w:val="25E88B6E"/>
    <w:rsid w:val="25EE03EC"/>
    <w:rsid w:val="25EEC21F"/>
    <w:rsid w:val="25F300FC"/>
    <w:rsid w:val="25F5C0E9"/>
    <w:rsid w:val="25F71520"/>
    <w:rsid w:val="25F86B9E"/>
    <w:rsid w:val="25FC7664"/>
    <w:rsid w:val="2601EAD6"/>
    <w:rsid w:val="2609F173"/>
    <w:rsid w:val="260B7722"/>
    <w:rsid w:val="26116ADD"/>
    <w:rsid w:val="2612CB75"/>
    <w:rsid w:val="26142F41"/>
    <w:rsid w:val="261E2A38"/>
    <w:rsid w:val="2628822C"/>
    <w:rsid w:val="262C11F4"/>
    <w:rsid w:val="262CCD72"/>
    <w:rsid w:val="26319794"/>
    <w:rsid w:val="263475F2"/>
    <w:rsid w:val="2637C275"/>
    <w:rsid w:val="26383934"/>
    <w:rsid w:val="263A4718"/>
    <w:rsid w:val="2640EAA3"/>
    <w:rsid w:val="26440AB1"/>
    <w:rsid w:val="2645C96F"/>
    <w:rsid w:val="265163CA"/>
    <w:rsid w:val="2653A350"/>
    <w:rsid w:val="265CDE10"/>
    <w:rsid w:val="265F6DB5"/>
    <w:rsid w:val="2662F35A"/>
    <w:rsid w:val="2663AB6F"/>
    <w:rsid w:val="266768C7"/>
    <w:rsid w:val="266AB34A"/>
    <w:rsid w:val="266BF17D"/>
    <w:rsid w:val="2678AAFA"/>
    <w:rsid w:val="267A46C0"/>
    <w:rsid w:val="267E6E66"/>
    <w:rsid w:val="268270C6"/>
    <w:rsid w:val="2686A636"/>
    <w:rsid w:val="268BE586"/>
    <w:rsid w:val="268D82F9"/>
    <w:rsid w:val="268F8BD0"/>
    <w:rsid w:val="2695954B"/>
    <w:rsid w:val="26963C89"/>
    <w:rsid w:val="269CF571"/>
    <w:rsid w:val="26A99358"/>
    <w:rsid w:val="26A9ED97"/>
    <w:rsid w:val="26AD34AE"/>
    <w:rsid w:val="26B7129D"/>
    <w:rsid w:val="26B8F4D2"/>
    <w:rsid w:val="26BCDFC3"/>
    <w:rsid w:val="26C6D834"/>
    <w:rsid w:val="26C9C1EC"/>
    <w:rsid w:val="26D9903F"/>
    <w:rsid w:val="26DE40BD"/>
    <w:rsid w:val="26E4693F"/>
    <w:rsid w:val="26E7FE1B"/>
    <w:rsid w:val="26FAA219"/>
    <w:rsid w:val="26FB6CC7"/>
    <w:rsid w:val="26FE1DF5"/>
    <w:rsid w:val="270B803F"/>
    <w:rsid w:val="271DE1D3"/>
    <w:rsid w:val="27253527"/>
    <w:rsid w:val="27364036"/>
    <w:rsid w:val="2736B8AC"/>
    <w:rsid w:val="27530B51"/>
    <w:rsid w:val="27590685"/>
    <w:rsid w:val="2763EC67"/>
    <w:rsid w:val="276CB619"/>
    <w:rsid w:val="276D6A88"/>
    <w:rsid w:val="2770CED6"/>
    <w:rsid w:val="27792F23"/>
    <w:rsid w:val="277F7E40"/>
    <w:rsid w:val="2784826A"/>
    <w:rsid w:val="27972DFB"/>
    <w:rsid w:val="27973B7E"/>
    <w:rsid w:val="279B8AA9"/>
    <w:rsid w:val="279D6AC9"/>
    <w:rsid w:val="279EEB66"/>
    <w:rsid w:val="27A21F8A"/>
    <w:rsid w:val="27A30D18"/>
    <w:rsid w:val="27A3EDB2"/>
    <w:rsid w:val="27A869FA"/>
    <w:rsid w:val="27C5EEFD"/>
    <w:rsid w:val="27D30B36"/>
    <w:rsid w:val="27D86554"/>
    <w:rsid w:val="27DEA3A6"/>
    <w:rsid w:val="27F0481D"/>
    <w:rsid w:val="27F1FF55"/>
    <w:rsid w:val="27FB5E94"/>
    <w:rsid w:val="2801AADD"/>
    <w:rsid w:val="280E7756"/>
    <w:rsid w:val="280E9F7F"/>
    <w:rsid w:val="2814324B"/>
    <w:rsid w:val="2816DD1A"/>
    <w:rsid w:val="281FDF68"/>
    <w:rsid w:val="281FF451"/>
    <w:rsid w:val="282421FD"/>
    <w:rsid w:val="282507A3"/>
    <w:rsid w:val="28250A81"/>
    <w:rsid w:val="282D9857"/>
    <w:rsid w:val="282FDF14"/>
    <w:rsid w:val="283C400C"/>
    <w:rsid w:val="283D8AD1"/>
    <w:rsid w:val="283EEEC1"/>
    <w:rsid w:val="2843B254"/>
    <w:rsid w:val="2843C510"/>
    <w:rsid w:val="284E1268"/>
    <w:rsid w:val="28566663"/>
    <w:rsid w:val="285E9D41"/>
    <w:rsid w:val="2862FD4D"/>
    <w:rsid w:val="28668566"/>
    <w:rsid w:val="286C0E81"/>
    <w:rsid w:val="28734D7C"/>
    <w:rsid w:val="287594B7"/>
    <w:rsid w:val="2889D3F5"/>
    <w:rsid w:val="2895F2CD"/>
    <w:rsid w:val="28A13793"/>
    <w:rsid w:val="28A2331F"/>
    <w:rsid w:val="28A252E2"/>
    <w:rsid w:val="28A3DA73"/>
    <w:rsid w:val="28A66868"/>
    <w:rsid w:val="28A6E0BB"/>
    <w:rsid w:val="28B150DB"/>
    <w:rsid w:val="28B2879D"/>
    <w:rsid w:val="28B59544"/>
    <w:rsid w:val="28BEAD63"/>
    <w:rsid w:val="28CD6902"/>
    <w:rsid w:val="28D6726E"/>
    <w:rsid w:val="28ECD85D"/>
    <w:rsid w:val="28F8605A"/>
    <w:rsid w:val="28F9D20B"/>
    <w:rsid w:val="28FA0577"/>
    <w:rsid w:val="28FD5FA4"/>
    <w:rsid w:val="29080016"/>
    <w:rsid w:val="2914669E"/>
    <w:rsid w:val="2921E1C2"/>
    <w:rsid w:val="29281097"/>
    <w:rsid w:val="292CC567"/>
    <w:rsid w:val="292EFFB3"/>
    <w:rsid w:val="2934F1F5"/>
    <w:rsid w:val="29404B51"/>
    <w:rsid w:val="2947353A"/>
    <w:rsid w:val="295033B3"/>
    <w:rsid w:val="2952C901"/>
    <w:rsid w:val="29595984"/>
    <w:rsid w:val="2960BAA5"/>
    <w:rsid w:val="296BC69E"/>
    <w:rsid w:val="29770F7D"/>
    <w:rsid w:val="2978196E"/>
    <w:rsid w:val="2979A0EC"/>
    <w:rsid w:val="2980B7F0"/>
    <w:rsid w:val="298A176A"/>
    <w:rsid w:val="298AEEB1"/>
    <w:rsid w:val="298E0035"/>
    <w:rsid w:val="299C518C"/>
    <w:rsid w:val="29A7F044"/>
    <w:rsid w:val="29A834B0"/>
    <w:rsid w:val="29B6E2A5"/>
    <w:rsid w:val="29BCACB4"/>
    <w:rsid w:val="29C0DF34"/>
    <w:rsid w:val="29C8975B"/>
    <w:rsid w:val="29CA39A8"/>
    <w:rsid w:val="29D046BD"/>
    <w:rsid w:val="29D7C04F"/>
    <w:rsid w:val="29E4509C"/>
    <w:rsid w:val="29E4CC0F"/>
    <w:rsid w:val="29EFE6CC"/>
    <w:rsid w:val="29F2B4E1"/>
    <w:rsid w:val="29F3FC30"/>
    <w:rsid w:val="29F4D903"/>
    <w:rsid w:val="29F69622"/>
    <w:rsid w:val="29F7B187"/>
    <w:rsid w:val="2A008971"/>
    <w:rsid w:val="2A06F545"/>
    <w:rsid w:val="2A084E50"/>
    <w:rsid w:val="2A099AE0"/>
    <w:rsid w:val="2A157828"/>
    <w:rsid w:val="2A177762"/>
    <w:rsid w:val="2A192F77"/>
    <w:rsid w:val="2A2291D3"/>
    <w:rsid w:val="2A277CED"/>
    <w:rsid w:val="2A2F25B6"/>
    <w:rsid w:val="2A33A025"/>
    <w:rsid w:val="2A340D72"/>
    <w:rsid w:val="2A392E11"/>
    <w:rsid w:val="2A3E1329"/>
    <w:rsid w:val="2A4D93FC"/>
    <w:rsid w:val="2A4F2E7B"/>
    <w:rsid w:val="2A59590C"/>
    <w:rsid w:val="2A5FFEDC"/>
    <w:rsid w:val="2A6096DF"/>
    <w:rsid w:val="2A61BD6E"/>
    <w:rsid w:val="2A6932E6"/>
    <w:rsid w:val="2A6F0FC6"/>
    <w:rsid w:val="2A7CDC50"/>
    <w:rsid w:val="2A9061C4"/>
    <w:rsid w:val="2A917909"/>
    <w:rsid w:val="2A93DE1E"/>
    <w:rsid w:val="2A960E8F"/>
    <w:rsid w:val="2A971C7E"/>
    <w:rsid w:val="2A9DD70B"/>
    <w:rsid w:val="2AA31B97"/>
    <w:rsid w:val="2AB5D2BC"/>
    <w:rsid w:val="2AC02C7E"/>
    <w:rsid w:val="2AC5C17D"/>
    <w:rsid w:val="2ACCD591"/>
    <w:rsid w:val="2AE60996"/>
    <w:rsid w:val="2AF27A4E"/>
    <w:rsid w:val="2AFFF5B8"/>
    <w:rsid w:val="2B074AD2"/>
    <w:rsid w:val="2B1BB440"/>
    <w:rsid w:val="2B1D774B"/>
    <w:rsid w:val="2B25DFD8"/>
    <w:rsid w:val="2B343DA7"/>
    <w:rsid w:val="2B3E46E3"/>
    <w:rsid w:val="2B43FDDF"/>
    <w:rsid w:val="2B45F13D"/>
    <w:rsid w:val="2B494813"/>
    <w:rsid w:val="2B4D52FB"/>
    <w:rsid w:val="2B4FF252"/>
    <w:rsid w:val="2B5FA6F9"/>
    <w:rsid w:val="2B62C0A6"/>
    <w:rsid w:val="2B62DE9D"/>
    <w:rsid w:val="2B651649"/>
    <w:rsid w:val="2B651FCE"/>
    <w:rsid w:val="2B69BAFC"/>
    <w:rsid w:val="2B77667A"/>
    <w:rsid w:val="2B7A9820"/>
    <w:rsid w:val="2B849B7B"/>
    <w:rsid w:val="2B85A19E"/>
    <w:rsid w:val="2B8AA685"/>
    <w:rsid w:val="2B8B238D"/>
    <w:rsid w:val="2B900AE8"/>
    <w:rsid w:val="2BA20924"/>
    <w:rsid w:val="2BA5C225"/>
    <w:rsid w:val="2BA83646"/>
    <w:rsid w:val="2BB08E4C"/>
    <w:rsid w:val="2BD356A6"/>
    <w:rsid w:val="2BD9225E"/>
    <w:rsid w:val="2BDC25EA"/>
    <w:rsid w:val="2BE05730"/>
    <w:rsid w:val="2BE7E410"/>
    <w:rsid w:val="2BE8EE4E"/>
    <w:rsid w:val="2BF2911C"/>
    <w:rsid w:val="2BF2F255"/>
    <w:rsid w:val="2BFAFC28"/>
    <w:rsid w:val="2C25C9BA"/>
    <w:rsid w:val="2C29CD13"/>
    <w:rsid w:val="2C2B6DDE"/>
    <w:rsid w:val="2C2D1DF9"/>
    <w:rsid w:val="2C3A66F5"/>
    <w:rsid w:val="2C3DFA45"/>
    <w:rsid w:val="2C494D71"/>
    <w:rsid w:val="2C4E2F97"/>
    <w:rsid w:val="2C51C277"/>
    <w:rsid w:val="2C562E28"/>
    <w:rsid w:val="2C57BCFD"/>
    <w:rsid w:val="2C581F6F"/>
    <w:rsid w:val="2C5B6247"/>
    <w:rsid w:val="2C6936C1"/>
    <w:rsid w:val="2C6C4A16"/>
    <w:rsid w:val="2C70949A"/>
    <w:rsid w:val="2C72E2D9"/>
    <w:rsid w:val="2C7302BE"/>
    <w:rsid w:val="2C7813BC"/>
    <w:rsid w:val="2C8216E3"/>
    <w:rsid w:val="2C89A0CB"/>
    <w:rsid w:val="2C91A79C"/>
    <w:rsid w:val="2C95E1C2"/>
    <w:rsid w:val="2C98764F"/>
    <w:rsid w:val="2C98CED7"/>
    <w:rsid w:val="2CA95A89"/>
    <w:rsid w:val="2CAF83B4"/>
    <w:rsid w:val="2CB21F59"/>
    <w:rsid w:val="2CB2EBBF"/>
    <w:rsid w:val="2CC212BB"/>
    <w:rsid w:val="2CCEE3C7"/>
    <w:rsid w:val="2CD0659D"/>
    <w:rsid w:val="2CD3206D"/>
    <w:rsid w:val="2CDE3CAB"/>
    <w:rsid w:val="2CE18BB2"/>
    <w:rsid w:val="2CE647CD"/>
    <w:rsid w:val="2CE83C27"/>
    <w:rsid w:val="2CEFBB64"/>
    <w:rsid w:val="2CF3C5A6"/>
    <w:rsid w:val="2CF5FAF4"/>
    <w:rsid w:val="2CF867B3"/>
    <w:rsid w:val="2CFC234C"/>
    <w:rsid w:val="2CFC3F0E"/>
    <w:rsid w:val="2CFCCCC7"/>
    <w:rsid w:val="2D01B115"/>
    <w:rsid w:val="2D0DC2C6"/>
    <w:rsid w:val="2D11668E"/>
    <w:rsid w:val="2D11BD11"/>
    <w:rsid w:val="2D244BD9"/>
    <w:rsid w:val="2D3287F0"/>
    <w:rsid w:val="2D460436"/>
    <w:rsid w:val="2D484EFE"/>
    <w:rsid w:val="2D4C6ED4"/>
    <w:rsid w:val="2D4C8A3B"/>
    <w:rsid w:val="2D5B40A7"/>
    <w:rsid w:val="2D5D0341"/>
    <w:rsid w:val="2D5E7DDE"/>
    <w:rsid w:val="2D5F7749"/>
    <w:rsid w:val="2D680682"/>
    <w:rsid w:val="2D755E0E"/>
    <w:rsid w:val="2D787598"/>
    <w:rsid w:val="2D78D079"/>
    <w:rsid w:val="2D7F482F"/>
    <w:rsid w:val="2D81C277"/>
    <w:rsid w:val="2D953982"/>
    <w:rsid w:val="2D956C5C"/>
    <w:rsid w:val="2D9CD10A"/>
    <w:rsid w:val="2D9DF096"/>
    <w:rsid w:val="2DA04A9A"/>
    <w:rsid w:val="2DA1DBF7"/>
    <w:rsid w:val="2DAC8EA9"/>
    <w:rsid w:val="2DB6EC81"/>
    <w:rsid w:val="2DB874D0"/>
    <w:rsid w:val="2DB8868E"/>
    <w:rsid w:val="2DBB2A53"/>
    <w:rsid w:val="2DBD62EC"/>
    <w:rsid w:val="2DBE8C56"/>
    <w:rsid w:val="2DC3CA95"/>
    <w:rsid w:val="2DC7B1A4"/>
    <w:rsid w:val="2DC7DE64"/>
    <w:rsid w:val="2DCE7375"/>
    <w:rsid w:val="2DCF9122"/>
    <w:rsid w:val="2DD1C1AA"/>
    <w:rsid w:val="2DD66BA6"/>
    <w:rsid w:val="2DD810DD"/>
    <w:rsid w:val="2DDFA665"/>
    <w:rsid w:val="2DE7F665"/>
    <w:rsid w:val="2DE8D7FF"/>
    <w:rsid w:val="2DF129E7"/>
    <w:rsid w:val="2DF38616"/>
    <w:rsid w:val="2DF39390"/>
    <w:rsid w:val="2DFC14B7"/>
    <w:rsid w:val="2E0274D7"/>
    <w:rsid w:val="2E0742F1"/>
    <w:rsid w:val="2E120267"/>
    <w:rsid w:val="2E12F6F7"/>
    <w:rsid w:val="2E17097F"/>
    <w:rsid w:val="2E181B37"/>
    <w:rsid w:val="2E213E4D"/>
    <w:rsid w:val="2E272A25"/>
    <w:rsid w:val="2E28A575"/>
    <w:rsid w:val="2E302892"/>
    <w:rsid w:val="2E36DDD5"/>
    <w:rsid w:val="2E3910BA"/>
    <w:rsid w:val="2E3FBAEB"/>
    <w:rsid w:val="2E44B53D"/>
    <w:rsid w:val="2E450DE4"/>
    <w:rsid w:val="2E47701D"/>
    <w:rsid w:val="2E546C05"/>
    <w:rsid w:val="2E584A44"/>
    <w:rsid w:val="2E5C4FC2"/>
    <w:rsid w:val="2E633C05"/>
    <w:rsid w:val="2E6362E1"/>
    <w:rsid w:val="2E6418B5"/>
    <w:rsid w:val="2E679997"/>
    <w:rsid w:val="2E6F4E3D"/>
    <w:rsid w:val="2E700CAE"/>
    <w:rsid w:val="2E707F4F"/>
    <w:rsid w:val="2E743BD9"/>
    <w:rsid w:val="2E77C50A"/>
    <w:rsid w:val="2E7896ED"/>
    <w:rsid w:val="2E7BBB26"/>
    <w:rsid w:val="2E7CC9AB"/>
    <w:rsid w:val="2E8128EC"/>
    <w:rsid w:val="2E81E0DD"/>
    <w:rsid w:val="2E851030"/>
    <w:rsid w:val="2E868880"/>
    <w:rsid w:val="2E919538"/>
    <w:rsid w:val="2E949909"/>
    <w:rsid w:val="2E97900A"/>
    <w:rsid w:val="2E9A58FD"/>
    <w:rsid w:val="2E9E2B7E"/>
    <w:rsid w:val="2EA409F7"/>
    <w:rsid w:val="2EA8CB77"/>
    <w:rsid w:val="2EBBA0EF"/>
    <w:rsid w:val="2EBD170D"/>
    <w:rsid w:val="2EBDC1D2"/>
    <w:rsid w:val="2ECE34E0"/>
    <w:rsid w:val="2ED131B3"/>
    <w:rsid w:val="2ED47B66"/>
    <w:rsid w:val="2EDBFA27"/>
    <w:rsid w:val="2EE077FF"/>
    <w:rsid w:val="2EE2523D"/>
    <w:rsid w:val="2EE5849E"/>
    <w:rsid w:val="2EEBA1D1"/>
    <w:rsid w:val="2EEE68EB"/>
    <w:rsid w:val="2EF4BFE7"/>
    <w:rsid w:val="2EF7A0EA"/>
    <w:rsid w:val="2EF8ADB8"/>
    <w:rsid w:val="2F0F694B"/>
    <w:rsid w:val="2F125B5C"/>
    <w:rsid w:val="2F201633"/>
    <w:rsid w:val="2F2A06C0"/>
    <w:rsid w:val="2F2BCEA0"/>
    <w:rsid w:val="2F3718F9"/>
    <w:rsid w:val="2F39CFBC"/>
    <w:rsid w:val="2F438B5A"/>
    <w:rsid w:val="2F4722F7"/>
    <w:rsid w:val="2F52BEFD"/>
    <w:rsid w:val="2F533DEC"/>
    <w:rsid w:val="2F53729D"/>
    <w:rsid w:val="2F611B79"/>
    <w:rsid w:val="2F6524BA"/>
    <w:rsid w:val="2F67A731"/>
    <w:rsid w:val="2F6C2211"/>
    <w:rsid w:val="2F6FB562"/>
    <w:rsid w:val="2F7169DD"/>
    <w:rsid w:val="2F76FAF2"/>
    <w:rsid w:val="2F98B246"/>
    <w:rsid w:val="2F9BA0D4"/>
    <w:rsid w:val="2FAD5943"/>
    <w:rsid w:val="2FB0284A"/>
    <w:rsid w:val="2FB07B9A"/>
    <w:rsid w:val="2FB9DFB5"/>
    <w:rsid w:val="2FBECC08"/>
    <w:rsid w:val="2FD8EDD7"/>
    <w:rsid w:val="2FE530A7"/>
    <w:rsid w:val="2FE94114"/>
    <w:rsid w:val="2FED3331"/>
    <w:rsid w:val="2FEEF391"/>
    <w:rsid w:val="2FF16E08"/>
    <w:rsid w:val="2FF7E12E"/>
    <w:rsid w:val="30069806"/>
    <w:rsid w:val="300D9531"/>
    <w:rsid w:val="300E43EA"/>
    <w:rsid w:val="30136FD9"/>
    <w:rsid w:val="301A1154"/>
    <w:rsid w:val="302171C7"/>
    <w:rsid w:val="30252DEF"/>
    <w:rsid w:val="303C4A2E"/>
    <w:rsid w:val="303DA55D"/>
    <w:rsid w:val="3046D1A1"/>
    <w:rsid w:val="3048CD84"/>
    <w:rsid w:val="30498ACD"/>
    <w:rsid w:val="305714EC"/>
    <w:rsid w:val="30573A74"/>
    <w:rsid w:val="3061785C"/>
    <w:rsid w:val="3068CB03"/>
    <w:rsid w:val="306B6C0A"/>
    <w:rsid w:val="307962BE"/>
    <w:rsid w:val="307A193E"/>
    <w:rsid w:val="307E9E3F"/>
    <w:rsid w:val="307F5EBB"/>
    <w:rsid w:val="3082A9AE"/>
    <w:rsid w:val="30846FE0"/>
    <w:rsid w:val="3084A0A6"/>
    <w:rsid w:val="3089A738"/>
    <w:rsid w:val="308E8022"/>
    <w:rsid w:val="309F7EAE"/>
    <w:rsid w:val="30ABC252"/>
    <w:rsid w:val="30AC2997"/>
    <w:rsid w:val="30B523DF"/>
    <w:rsid w:val="30B5A510"/>
    <w:rsid w:val="30B5ED6C"/>
    <w:rsid w:val="30B774EB"/>
    <w:rsid w:val="30B8934B"/>
    <w:rsid w:val="30C87A9F"/>
    <w:rsid w:val="30D1F5B3"/>
    <w:rsid w:val="30D77004"/>
    <w:rsid w:val="30DCEEA9"/>
    <w:rsid w:val="30DE9025"/>
    <w:rsid w:val="30E07321"/>
    <w:rsid w:val="30E4561D"/>
    <w:rsid w:val="30ED3552"/>
    <w:rsid w:val="30F36501"/>
    <w:rsid w:val="30F3D21F"/>
    <w:rsid w:val="30F7190A"/>
    <w:rsid w:val="30F81026"/>
    <w:rsid w:val="30FE1E15"/>
    <w:rsid w:val="3105708B"/>
    <w:rsid w:val="31070509"/>
    <w:rsid w:val="31078390"/>
    <w:rsid w:val="3117EC47"/>
    <w:rsid w:val="31186A06"/>
    <w:rsid w:val="311B6AE9"/>
    <w:rsid w:val="311BF5B0"/>
    <w:rsid w:val="31293D5D"/>
    <w:rsid w:val="312ECE81"/>
    <w:rsid w:val="31303303"/>
    <w:rsid w:val="313C7869"/>
    <w:rsid w:val="3140EFBE"/>
    <w:rsid w:val="3154AB29"/>
    <w:rsid w:val="3158E6A4"/>
    <w:rsid w:val="317DF86D"/>
    <w:rsid w:val="31883527"/>
    <w:rsid w:val="3192F587"/>
    <w:rsid w:val="31A9DC19"/>
    <w:rsid w:val="31AFA3B8"/>
    <w:rsid w:val="31BC6EB1"/>
    <w:rsid w:val="31BDA6F7"/>
    <w:rsid w:val="31BF189F"/>
    <w:rsid w:val="31CD7A7E"/>
    <w:rsid w:val="31D811FE"/>
    <w:rsid w:val="31D99FFD"/>
    <w:rsid w:val="31DC2CEC"/>
    <w:rsid w:val="31DF77C9"/>
    <w:rsid w:val="31E22393"/>
    <w:rsid w:val="31E6CD6B"/>
    <w:rsid w:val="31E94BC9"/>
    <w:rsid w:val="31EC6A5E"/>
    <w:rsid w:val="31ED1373"/>
    <w:rsid w:val="31EE0548"/>
    <w:rsid w:val="31F1C012"/>
    <w:rsid w:val="31F428E4"/>
    <w:rsid w:val="31F57D99"/>
    <w:rsid w:val="31F6F9AC"/>
    <w:rsid w:val="31FCA17F"/>
    <w:rsid w:val="31FD83D1"/>
    <w:rsid w:val="3206726F"/>
    <w:rsid w:val="320CDF1E"/>
    <w:rsid w:val="321BEAE5"/>
    <w:rsid w:val="321DA570"/>
    <w:rsid w:val="3222A139"/>
    <w:rsid w:val="3229D18F"/>
    <w:rsid w:val="322EBEDC"/>
    <w:rsid w:val="323C6ADA"/>
    <w:rsid w:val="32465F16"/>
    <w:rsid w:val="3251119D"/>
    <w:rsid w:val="32523D74"/>
    <w:rsid w:val="325352C6"/>
    <w:rsid w:val="32640D6D"/>
    <w:rsid w:val="3265D408"/>
    <w:rsid w:val="3266BFB7"/>
    <w:rsid w:val="326A7E57"/>
    <w:rsid w:val="326B2787"/>
    <w:rsid w:val="326D8356"/>
    <w:rsid w:val="3270778F"/>
    <w:rsid w:val="3271A246"/>
    <w:rsid w:val="3271DC1A"/>
    <w:rsid w:val="32749E98"/>
    <w:rsid w:val="32750536"/>
    <w:rsid w:val="3281E3DF"/>
    <w:rsid w:val="328A599E"/>
    <w:rsid w:val="32A0413E"/>
    <w:rsid w:val="32A6B44B"/>
    <w:rsid w:val="32AC8194"/>
    <w:rsid w:val="32ADC90C"/>
    <w:rsid w:val="32B03855"/>
    <w:rsid w:val="32BD252D"/>
    <w:rsid w:val="32BD46AA"/>
    <w:rsid w:val="32BFEF2C"/>
    <w:rsid w:val="32C4537B"/>
    <w:rsid w:val="32C78EFB"/>
    <w:rsid w:val="32C9B23B"/>
    <w:rsid w:val="32CECB56"/>
    <w:rsid w:val="32D49CA0"/>
    <w:rsid w:val="32D9BDC5"/>
    <w:rsid w:val="32DA80DA"/>
    <w:rsid w:val="32E4189E"/>
    <w:rsid w:val="32E64A1D"/>
    <w:rsid w:val="32E77BD6"/>
    <w:rsid w:val="32E78DDD"/>
    <w:rsid w:val="32E7C6FC"/>
    <w:rsid w:val="32EF3A1F"/>
    <w:rsid w:val="32EF6CF9"/>
    <w:rsid w:val="32F2A7F2"/>
    <w:rsid w:val="32F6243D"/>
    <w:rsid w:val="32F7E418"/>
    <w:rsid w:val="32F9A6FA"/>
    <w:rsid w:val="32F9B0A4"/>
    <w:rsid w:val="33033EC2"/>
    <w:rsid w:val="33066E7C"/>
    <w:rsid w:val="330737E2"/>
    <w:rsid w:val="330A463C"/>
    <w:rsid w:val="330E1E54"/>
    <w:rsid w:val="330EF48D"/>
    <w:rsid w:val="33192828"/>
    <w:rsid w:val="331F6697"/>
    <w:rsid w:val="3322C1FD"/>
    <w:rsid w:val="332550E9"/>
    <w:rsid w:val="332F92A9"/>
    <w:rsid w:val="333067A8"/>
    <w:rsid w:val="3338CD4D"/>
    <w:rsid w:val="333A45AB"/>
    <w:rsid w:val="333D18B5"/>
    <w:rsid w:val="333DF05C"/>
    <w:rsid w:val="33437446"/>
    <w:rsid w:val="33475078"/>
    <w:rsid w:val="336525C2"/>
    <w:rsid w:val="33703803"/>
    <w:rsid w:val="337D646C"/>
    <w:rsid w:val="33807713"/>
    <w:rsid w:val="3386C3CA"/>
    <w:rsid w:val="3388B514"/>
    <w:rsid w:val="33899FCB"/>
    <w:rsid w:val="338B0C5F"/>
    <w:rsid w:val="33908479"/>
    <w:rsid w:val="339D102C"/>
    <w:rsid w:val="339D52BD"/>
    <w:rsid w:val="33AC70D3"/>
    <w:rsid w:val="33B45407"/>
    <w:rsid w:val="33C8F51F"/>
    <w:rsid w:val="33D257C0"/>
    <w:rsid w:val="33E1DFEB"/>
    <w:rsid w:val="33F438F3"/>
    <w:rsid w:val="33FA29BE"/>
    <w:rsid w:val="33FF5831"/>
    <w:rsid w:val="34029946"/>
    <w:rsid w:val="34082AB0"/>
    <w:rsid w:val="3414689E"/>
    <w:rsid w:val="3414FC3D"/>
    <w:rsid w:val="34191DEE"/>
    <w:rsid w:val="341BD9D1"/>
    <w:rsid w:val="34251A88"/>
    <w:rsid w:val="34265C2A"/>
    <w:rsid w:val="3427AB5C"/>
    <w:rsid w:val="3427DA2A"/>
    <w:rsid w:val="342FF105"/>
    <w:rsid w:val="343CFC14"/>
    <w:rsid w:val="34485AE8"/>
    <w:rsid w:val="345323B0"/>
    <w:rsid w:val="34540535"/>
    <w:rsid w:val="3456874D"/>
    <w:rsid w:val="345C6136"/>
    <w:rsid w:val="34609467"/>
    <w:rsid w:val="34639AE9"/>
    <w:rsid w:val="34670914"/>
    <w:rsid w:val="346A2AA4"/>
    <w:rsid w:val="34701DDA"/>
    <w:rsid w:val="34825F79"/>
    <w:rsid w:val="348EB80D"/>
    <w:rsid w:val="34985572"/>
    <w:rsid w:val="349BD526"/>
    <w:rsid w:val="349C413E"/>
    <w:rsid w:val="349F3389"/>
    <w:rsid w:val="34A04601"/>
    <w:rsid w:val="34A8B197"/>
    <w:rsid w:val="34AAE1B7"/>
    <w:rsid w:val="34AB1366"/>
    <w:rsid w:val="34B22F1C"/>
    <w:rsid w:val="34B22F21"/>
    <w:rsid w:val="34B5C53D"/>
    <w:rsid w:val="34C0D370"/>
    <w:rsid w:val="34C7FED9"/>
    <w:rsid w:val="34CA03A9"/>
    <w:rsid w:val="34D7984A"/>
    <w:rsid w:val="34E3C440"/>
    <w:rsid w:val="34E5D6EF"/>
    <w:rsid w:val="34EEC25B"/>
    <w:rsid w:val="34F2F841"/>
    <w:rsid w:val="34F84578"/>
    <w:rsid w:val="34FFE7CF"/>
    <w:rsid w:val="350A2905"/>
    <w:rsid w:val="3516C29C"/>
    <w:rsid w:val="351797BF"/>
    <w:rsid w:val="3518F364"/>
    <w:rsid w:val="3518FD52"/>
    <w:rsid w:val="3524A65A"/>
    <w:rsid w:val="3524CC1B"/>
    <w:rsid w:val="35261928"/>
    <w:rsid w:val="3535EABF"/>
    <w:rsid w:val="35529C25"/>
    <w:rsid w:val="35568922"/>
    <w:rsid w:val="355986C4"/>
    <w:rsid w:val="3560015D"/>
    <w:rsid w:val="35624832"/>
    <w:rsid w:val="3562E669"/>
    <w:rsid w:val="356E591F"/>
    <w:rsid w:val="35713285"/>
    <w:rsid w:val="357B7378"/>
    <w:rsid w:val="3590ECA2"/>
    <w:rsid w:val="359F16CD"/>
    <w:rsid w:val="35A78A65"/>
    <w:rsid w:val="35AA7533"/>
    <w:rsid w:val="35AB3C98"/>
    <w:rsid w:val="35AB7EBA"/>
    <w:rsid w:val="35B443AD"/>
    <w:rsid w:val="35C8ECA2"/>
    <w:rsid w:val="35D3971B"/>
    <w:rsid w:val="35D4C028"/>
    <w:rsid w:val="35D6B8F3"/>
    <w:rsid w:val="35D7D3BE"/>
    <w:rsid w:val="35E25951"/>
    <w:rsid w:val="3603A406"/>
    <w:rsid w:val="3603C862"/>
    <w:rsid w:val="360E53CA"/>
    <w:rsid w:val="361877EC"/>
    <w:rsid w:val="3618878A"/>
    <w:rsid w:val="361B46A4"/>
    <w:rsid w:val="36210064"/>
    <w:rsid w:val="362102DE"/>
    <w:rsid w:val="3624F7FB"/>
    <w:rsid w:val="36264887"/>
    <w:rsid w:val="36327AE3"/>
    <w:rsid w:val="364B0FC3"/>
    <w:rsid w:val="36573C65"/>
    <w:rsid w:val="3657791A"/>
    <w:rsid w:val="365C10C2"/>
    <w:rsid w:val="365D1BD5"/>
    <w:rsid w:val="365D25A9"/>
    <w:rsid w:val="365EFCF3"/>
    <w:rsid w:val="366B7285"/>
    <w:rsid w:val="366BE80A"/>
    <w:rsid w:val="366D6512"/>
    <w:rsid w:val="36775F92"/>
    <w:rsid w:val="3685B02B"/>
    <w:rsid w:val="36887B4C"/>
    <w:rsid w:val="368DABC8"/>
    <w:rsid w:val="36929CAC"/>
    <w:rsid w:val="36961A98"/>
    <w:rsid w:val="369BB45F"/>
    <w:rsid w:val="369E0470"/>
    <w:rsid w:val="36A56D90"/>
    <w:rsid w:val="36C219C4"/>
    <w:rsid w:val="36C3BB9E"/>
    <w:rsid w:val="36C605A5"/>
    <w:rsid w:val="36C661AA"/>
    <w:rsid w:val="36CBBA4F"/>
    <w:rsid w:val="36CC5F70"/>
    <w:rsid w:val="36CE41F5"/>
    <w:rsid w:val="36DD2653"/>
    <w:rsid w:val="36DDDF08"/>
    <w:rsid w:val="36EE483C"/>
    <w:rsid w:val="36FA1B64"/>
    <w:rsid w:val="37071A18"/>
    <w:rsid w:val="3708BDCA"/>
    <w:rsid w:val="371618A2"/>
    <w:rsid w:val="371F5702"/>
    <w:rsid w:val="37268E54"/>
    <w:rsid w:val="372AC7A0"/>
    <w:rsid w:val="372EE567"/>
    <w:rsid w:val="373296E3"/>
    <w:rsid w:val="3733E4B4"/>
    <w:rsid w:val="373DC645"/>
    <w:rsid w:val="373F7774"/>
    <w:rsid w:val="3742E01F"/>
    <w:rsid w:val="374DBFC4"/>
    <w:rsid w:val="374EA550"/>
    <w:rsid w:val="374F1012"/>
    <w:rsid w:val="374FABDE"/>
    <w:rsid w:val="37710E31"/>
    <w:rsid w:val="37776C30"/>
    <w:rsid w:val="37798F59"/>
    <w:rsid w:val="377BBA9D"/>
    <w:rsid w:val="377EC330"/>
    <w:rsid w:val="378B895B"/>
    <w:rsid w:val="3791FD77"/>
    <w:rsid w:val="37A95CB7"/>
    <w:rsid w:val="37B13DC9"/>
    <w:rsid w:val="37C0F744"/>
    <w:rsid w:val="37C50CDA"/>
    <w:rsid w:val="37CD5408"/>
    <w:rsid w:val="37DC94BF"/>
    <w:rsid w:val="37DCCA1F"/>
    <w:rsid w:val="37E1C51F"/>
    <w:rsid w:val="37E64494"/>
    <w:rsid w:val="37E8C5CE"/>
    <w:rsid w:val="37EAA868"/>
    <w:rsid w:val="37EB60AC"/>
    <w:rsid w:val="37EC1A94"/>
    <w:rsid w:val="37F45261"/>
    <w:rsid w:val="37F48DA8"/>
    <w:rsid w:val="37F58A49"/>
    <w:rsid w:val="37F6606C"/>
    <w:rsid w:val="37F6BD93"/>
    <w:rsid w:val="3802476D"/>
    <w:rsid w:val="380606ED"/>
    <w:rsid w:val="38079BAD"/>
    <w:rsid w:val="38111E63"/>
    <w:rsid w:val="3816FE74"/>
    <w:rsid w:val="383A7291"/>
    <w:rsid w:val="384B763C"/>
    <w:rsid w:val="38528A9F"/>
    <w:rsid w:val="386BF278"/>
    <w:rsid w:val="3872EB98"/>
    <w:rsid w:val="38867502"/>
    <w:rsid w:val="388AF42A"/>
    <w:rsid w:val="388D6E56"/>
    <w:rsid w:val="3895005E"/>
    <w:rsid w:val="389DBD4B"/>
    <w:rsid w:val="38A0B0AC"/>
    <w:rsid w:val="38B0ACE3"/>
    <w:rsid w:val="38C05BF9"/>
    <w:rsid w:val="38C787DC"/>
    <w:rsid w:val="38D71E4C"/>
    <w:rsid w:val="38D8F14E"/>
    <w:rsid w:val="38DC5159"/>
    <w:rsid w:val="38DC6947"/>
    <w:rsid w:val="38E828BF"/>
    <w:rsid w:val="38FF6B31"/>
    <w:rsid w:val="39039994"/>
    <w:rsid w:val="39099145"/>
    <w:rsid w:val="390BDA96"/>
    <w:rsid w:val="3916ECE1"/>
    <w:rsid w:val="3917FE98"/>
    <w:rsid w:val="391F091E"/>
    <w:rsid w:val="391F1143"/>
    <w:rsid w:val="39242F8D"/>
    <w:rsid w:val="392625F0"/>
    <w:rsid w:val="392DCE66"/>
    <w:rsid w:val="39300C32"/>
    <w:rsid w:val="393666E6"/>
    <w:rsid w:val="393CD8B4"/>
    <w:rsid w:val="393DF666"/>
    <w:rsid w:val="3940BC52"/>
    <w:rsid w:val="3947358A"/>
    <w:rsid w:val="394B04A6"/>
    <w:rsid w:val="394DA94C"/>
    <w:rsid w:val="396E80FD"/>
    <w:rsid w:val="3975C5C7"/>
    <w:rsid w:val="397696B3"/>
    <w:rsid w:val="397F4D60"/>
    <w:rsid w:val="397F6BA0"/>
    <w:rsid w:val="398A7883"/>
    <w:rsid w:val="398B44A4"/>
    <w:rsid w:val="398DA8CC"/>
    <w:rsid w:val="399A08D0"/>
    <w:rsid w:val="39A51A09"/>
    <w:rsid w:val="39A6C3FC"/>
    <w:rsid w:val="39B1723F"/>
    <w:rsid w:val="39B2F83F"/>
    <w:rsid w:val="39B3F27B"/>
    <w:rsid w:val="39B63682"/>
    <w:rsid w:val="39C4D1D4"/>
    <w:rsid w:val="39C9A760"/>
    <w:rsid w:val="39CBC6D1"/>
    <w:rsid w:val="39CE4E5A"/>
    <w:rsid w:val="39D808D8"/>
    <w:rsid w:val="39DC17BB"/>
    <w:rsid w:val="39E61B07"/>
    <w:rsid w:val="39EBEED6"/>
    <w:rsid w:val="39F07146"/>
    <w:rsid w:val="39F2A0B7"/>
    <w:rsid w:val="39F3FCB7"/>
    <w:rsid w:val="39F97A99"/>
    <w:rsid w:val="39F98C6E"/>
    <w:rsid w:val="39FE0403"/>
    <w:rsid w:val="3A0A5C48"/>
    <w:rsid w:val="3A0BE891"/>
    <w:rsid w:val="3A1970F3"/>
    <w:rsid w:val="3A23F2F9"/>
    <w:rsid w:val="3A241656"/>
    <w:rsid w:val="3A3118A7"/>
    <w:rsid w:val="3A35D97E"/>
    <w:rsid w:val="3A39F72F"/>
    <w:rsid w:val="3A426F59"/>
    <w:rsid w:val="3A4F8322"/>
    <w:rsid w:val="3A5FA6D7"/>
    <w:rsid w:val="3A5FF02D"/>
    <w:rsid w:val="3A63A886"/>
    <w:rsid w:val="3A64EC72"/>
    <w:rsid w:val="3A6575C6"/>
    <w:rsid w:val="3A65C4D5"/>
    <w:rsid w:val="3A674606"/>
    <w:rsid w:val="3A6B0E21"/>
    <w:rsid w:val="3A6CC4E1"/>
    <w:rsid w:val="3A863BEF"/>
    <w:rsid w:val="3A953019"/>
    <w:rsid w:val="3AA0F31B"/>
    <w:rsid w:val="3AA2055D"/>
    <w:rsid w:val="3AA22293"/>
    <w:rsid w:val="3AA9F6C7"/>
    <w:rsid w:val="3AA9F98A"/>
    <w:rsid w:val="3AAC2AC5"/>
    <w:rsid w:val="3AAE314C"/>
    <w:rsid w:val="3AB953B0"/>
    <w:rsid w:val="3ABAFC00"/>
    <w:rsid w:val="3ABE0837"/>
    <w:rsid w:val="3AC0EF34"/>
    <w:rsid w:val="3AC140A2"/>
    <w:rsid w:val="3AD9FB55"/>
    <w:rsid w:val="3AE2CB78"/>
    <w:rsid w:val="3AE77A8E"/>
    <w:rsid w:val="3AF01F21"/>
    <w:rsid w:val="3AF2857C"/>
    <w:rsid w:val="3AF81D41"/>
    <w:rsid w:val="3AFA202F"/>
    <w:rsid w:val="3AFB4DA1"/>
    <w:rsid w:val="3AFCA7A6"/>
    <w:rsid w:val="3B0F4B74"/>
    <w:rsid w:val="3B11FBEC"/>
    <w:rsid w:val="3B132704"/>
    <w:rsid w:val="3B13A304"/>
    <w:rsid w:val="3B15FEE9"/>
    <w:rsid w:val="3B1EA381"/>
    <w:rsid w:val="3B27C00C"/>
    <w:rsid w:val="3B3AF335"/>
    <w:rsid w:val="3B3BCE80"/>
    <w:rsid w:val="3B3EE343"/>
    <w:rsid w:val="3B45CE5F"/>
    <w:rsid w:val="3B4F14C0"/>
    <w:rsid w:val="3B4F4C57"/>
    <w:rsid w:val="3B4FE26E"/>
    <w:rsid w:val="3B50D094"/>
    <w:rsid w:val="3B564D30"/>
    <w:rsid w:val="3B59A5B8"/>
    <w:rsid w:val="3B5AEF79"/>
    <w:rsid w:val="3B5C22AB"/>
    <w:rsid w:val="3B5CEAB5"/>
    <w:rsid w:val="3B690FE8"/>
    <w:rsid w:val="3B6C211B"/>
    <w:rsid w:val="3B74A73C"/>
    <w:rsid w:val="3B79B4A3"/>
    <w:rsid w:val="3B7A88EF"/>
    <w:rsid w:val="3B7C9BF7"/>
    <w:rsid w:val="3B8F811B"/>
    <w:rsid w:val="3B91CBFE"/>
    <w:rsid w:val="3B99B775"/>
    <w:rsid w:val="3BAE8B8C"/>
    <w:rsid w:val="3BAF2A82"/>
    <w:rsid w:val="3BAFE834"/>
    <w:rsid w:val="3BB2E3FD"/>
    <w:rsid w:val="3BBDD282"/>
    <w:rsid w:val="3BC234EE"/>
    <w:rsid w:val="3BC58F1C"/>
    <w:rsid w:val="3BC730EF"/>
    <w:rsid w:val="3BCD1331"/>
    <w:rsid w:val="3BD03CFA"/>
    <w:rsid w:val="3BD1A27B"/>
    <w:rsid w:val="3BE0CFCA"/>
    <w:rsid w:val="3BE4E782"/>
    <w:rsid w:val="3BECAAE4"/>
    <w:rsid w:val="3BEEE90C"/>
    <w:rsid w:val="3BFD44D8"/>
    <w:rsid w:val="3C02DD0C"/>
    <w:rsid w:val="3C07E877"/>
    <w:rsid w:val="3C18591A"/>
    <w:rsid w:val="3C26A657"/>
    <w:rsid w:val="3C308828"/>
    <w:rsid w:val="3C337E1C"/>
    <w:rsid w:val="3C399CBB"/>
    <w:rsid w:val="3C41E673"/>
    <w:rsid w:val="3C42AD57"/>
    <w:rsid w:val="3C44E1AC"/>
    <w:rsid w:val="3C547190"/>
    <w:rsid w:val="3C577506"/>
    <w:rsid w:val="3C61A6F6"/>
    <w:rsid w:val="3C676BC5"/>
    <w:rsid w:val="3C6EAF18"/>
    <w:rsid w:val="3C92D670"/>
    <w:rsid w:val="3C936878"/>
    <w:rsid w:val="3C9491F4"/>
    <w:rsid w:val="3C98ABF0"/>
    <w:rsid w:val="3C98D7E4"/>
    <w:rsid w:val="3CA0037C"/>
    <w:rsid w:val="3CA1025E"/>
    <w:rsid w:val="3CAAB400"/>
    <w:rsid w:val="3CAEDED5"/>
    <w:rsid w:val="3CB4D8C2"/>
    <w:rsid w:val="3CB61702"/>
    <w:rsid w:val="3CB9E61A"/>
    <w:rsid w:val="3CC2E769"/>
    <w:rsid w:val="3CC4CE06"/>
    <w:rsid w:val="3CC76D37"/>
    <w:rsid w:val="3CC9EDE9"/>
    <w:rsid w:val="3CD0A773"/>
    <w:rsid w:val="3CD45B4F"/>
    <w:rsid w:val="3CDC7B74"/>
    <w:rsid w:val="3CE7EB15"/>
    <w:rsid w:val="3CEA4478"/>
    <w:rsid w:val="3CFD3A24"/>
    <w:rsid w:val="3D03770E"/>
    <w:rsid w:val="3D039BBF"/>
    <w:rsid w:val="3D09790D"/>
    <w:rsid w:val="3D0AE0D6"/>
    <w:rsid w:val="3D20EC7C"/>
    <w:rsid w:val="3D32702A"/>
    <w:rsid w:val="3D362CDF"/>
    <w:rsid w:val="3D3DF5BF"/>
    <w:rsid w:val="3D42BD6C"/>
    <w:rsid w:val="3D48C253"/>
    <w:rsid w:val="3D4C266C"/>
    <w:rsid w:val="3D51B59B"/>
    <w:rsid w:val="3D5B22D6"/>
    <w:rsid w:val="3D5C2F17"/>
    <w:rsid w:val="3D5D2492"/>
    <w:rsid w:val="3D5DBBE3"/>
    <w:rsid w:val="3D6D7BB4"/>
    <w:rsid w:val="3D7396F6"/>
    <w:rsid w:val="3D847C67"/>
    <w:rsid w:val="3D914E2B"/>
    <w:rsid w:val="3D957230"/>
    <w:rsid w:val="3D9CA045"/>
    <w:rsid w:val="3D9EE173"/>
    <w:rsid w:val="3DA0B249"/>
    <w:rsid w:val="3DA15EB3"/>
    <w:rsid w:val="3DA59EC4"/>
    <w:rsid w:val="3DA8AA8D"/>
    <w:rsid w:val="3DAE5204"/>
    <w:rsid w:val="3DBB85E5"/>
    <w:rsid w:val="3DC01004"/>
    <w:rsid w:val="3DC4694F"/>
    <w:rsid w:val="3DC84D72"/>
    <w:rsid w:val="3DD38F6B"/>
    <w:rsid w:val="3DD3CD42"/>
    <w:rsid w:val="3DDDD723"/>
    <w:rsid w:val="3DE1365E"/>
    <w:rsid w:val="3DE49518"/>
    <w:rsid w:val="3DFF89B7"/>
    <w:rsid w:val="3E0107E1"/>
    <w:rsid w:val="3E023DE8"/>
    <w:rsid w:val="3E04B22D"/>
    <w:rsid w:val="3E086758"/>
    <w:rsid w:val="3E101413"/>
    <w:rsid w:val="3E1147F7"/>
    <w:rsid w:val="3E140658"/>
    <w:rsid w:val="3E167987"/>
    <w:rsid w:val="3E1D38EF"/>
    <w:rsid w:val="3E1E46E0"/>
    <w:rsid w:val="3E1F0E4D"/>
    <w:rsid w:val="3E1FF6BE"/>
    <w:rsid w:val="3E21D4DD"/>
    <w:rsid w:val="3E2526F9"/>
    <w:rsid w:val="3E2BFDA6"/>
    <w:rsid w:val="3E2DABE5"/>
    <w:rsid w:val="3E2F977A"/>
    <w:rsid w:val="3E2FBD30"/>
    <w:rsid w:val="3E474764"/>
    <w:rsid w:val="3E498620"/>
    <w:rsid w:val="3E4C3B3A"/>
    <w:rsid w:val="3E55CDAF"/>
    <w:rsid w:val="3E560DF4"/>
    <w:rsid w:val="3E56C153"/>
    <w:rsid w:val="3E5882E1"/>
    <w:rsid w:val="3E59200D"/>
    <w:rsid w:val="3E59EA76"/>
    <w:rsid w:val="3E5A1814"/>
    <w:rsid w:val="3E5E686E"/>
    <w:rsid w:val="3E5EF0A6"/>
    <w:rsid w:val="3E6197F5"/>
    <w:rsid w:val="3E61F73A"/>
    <w:rsid w:val="3E6703A6"/>
    <w:rsid w:val="3E6B7D0B"/>
    <w:rsid w:val="3E72CC3A"/>
    <w:rsid w:val="3E745418"/>
    <w:rsid w:val="3E7538C9"/>
    <w:rsid w:val="3E7FA60D"/>
    <w:rsid w:val="3E88E5B2"/>
    <w:rsid w:val="3E97FB95"/>
    <w:rsid w:val="3EA3CC67"/>
    <w:rsid w:val="3EA963B7"/>
    <w:rsid w:val="3EAC4515"/>
    <w:rsid w:val="3EB1AAF3"/>
    <w:rsid w:val="3EBE3393"/>
    <w:rsid w:val="3EBE6A38"/>
    <w:rsid w:val="3EBE9F1C"/>
    <w:rsid w:val="3EC77368"/>
    <w:rsid w:val="3ECA6576"/>
    <w:rsid w:val="3ECD828F"/>
    <w:rsid w:val="3ED29FDF"/>
    <w:rsid w:val="3ED60FED"/>
    <w:rsid w:val="3EDBBC5E"/>
    <w:rsid w:val="3EDD2109"/>
    <w:rsid w:val="3EDD392C"/>
    <w:rsid w:val="3EEAA560"/>
    <w:rsid w:val="3EF98D5B"/>
    <w:rsid w:val="3EFBE163"/>
    <w:rsid w:val="3EFF9447"/>
    <w:rsid w:val="3F0EF6DD"/>
    <w:rsid w:val="3F0FEBED"/>
    <w:rsid w:val="3F1BE537"/>
    <w:rsid w:val="3F2A7EE9"/>
    <w:rsid w:val="3F347196"/>
    <w:rsid w:val="3F34CB1D"/>
    <w:rsid w:val="3F3EA1BD"/>
    <w:rsid w:val="3F41D7E4"/>
    <w:rsid w:val="3F4DCDA8"/>
    <w:rsid w:val="3F56C379"/>
    <w:rsid w:val="3F6387F6"/>
    <w:rsid w:val="3F6FD9FD"/>
    <w:rsid w:val="3F6FDB6E"/>
    <w:rsid w:val="3F6FE806"/>
    <w:rsid w:val="3F7AA77F"/>
    <w:rsid w:val="3F85DF7D"/>
    <w:rsid w:val="3F888B83"/>
    <w:rsid w:val="3F92FAFD"/>
    <w:rsid w:val="3F95DBD5"/>
    <w:rsid w:val="3F968745"/>
    <w:rsid w:val="3FAA5188"/>
    <w:rsid w:val="3FBA5387"/>
    <w:rsid w:val="3FBCD373"/>
    <w:rsid w:val="3FBD72C8"/>
    <w:rsid w:val="3FBE8E5E"/>
    <w:rsid w:val="3FBF2406"/>
    <w:rsid w:val="3FC6F455"/>
    <w:rsid w:val="3FD07095"/>
    <w:rsid w:val="3FD97F76"/>
    <w:rsid w:val="3FE44495"/>
    <w:rsid w:val="3FE8DB2D"/>
    <w:rsid w:val="3FE9A533"/>
    <w:rsid w:val="3FF22518"/>
    <w:rsid w:val="3FFFE5FB"/>
    <w:rsid w:val="400207B1"/>
    <w:rsid w:val="40046BF0"/>
    <w:rsid w:val="40070B6A"/>
    <w:rsid w:val="401AFE44"/>
    <w:rsid w:val="402D3E79"/>
    <w:rsid w:val="402DC589"/>
    <w:rsid w:val="402F77A9"/>
    <w:rsid w:val="40455DE0"/>
    <w:rsid w:val="404EE44A"/>
    <w:rsid w:val="40554969"/>
    <w:rsid w:val="4058D7EC"/>
    <w:rsid w:val="4059A884"/>
    <w:rsid w:val="405DD644"/>
    <w:rsid w:val="40602F49"/>
    <w:rsid w:val="4060E1DD"/>
    <w:rsid w:val="4063BF1F"/>
    <w:rsid w:val="4067FD68"/>
    <w:rsid w:val="406B485C"/>
    <w:rsid w:val="40710C9F"/>
    <w:rsid w:val="40742C4A"/>
    <w:rsid w:val="4074C774"/>
    <w:rsid w:val="40792EA6"/>
    <w:rsid w:val="4083F424"/>
    <w:rsid w:val="40866D42"/>
    <w:rsid w:val="408E3175"/>
    <w:rsid w:val="40907C89"/>
    <w:rsid w:val="40936052"/>
    <w:rsid w:val="409676B2"/>
    <w:rsid w:val="40975522"/>
    <w:rsid w:val="40A21311"/>
    <w:rsid w:val="40A64EB4"/>
    <w:rsid w:val="40AA4BE6"/>
    <w:rsid w:val="40B6DCE7"/>
    <w:rsid w:val="40BA3FD7"/>
    <w:rsid w:val="40BE9BE0"/>
    <w:rsid w:val="40C9DFDC"/>
    <w:rsid w:val="40D621A1"/>
    <w:rsid w:val="40DF7CAA"/>
    <w:rsid w:val="40E12DCF"/>
    <w:rsid w:val="40E5B554"/>
    <w:rsid w:val="40EB1D26"/>
    <w:rsid w:val="40EBCEB8"/>
    <w:rsid w:val="40F246B6"/>
    <w:rsid w:val="40FD60B5"/>
    <w:rsid w:val="41080FEF"/>
    <w:rsid w:val="410AD54A"/>
    <w:rsid w:val="4112BCEF"/>
    <w:rsid w:val="411948F7"/>
    <w:rsid w:val="4119EAAA"/>
    <w:rsid w:val="411C5024"/>
    <w:rsid w:val="411FFFA5"/>
    <w:rsid w:val="4122D346"/>
    <w:rsid w:val="4124249A"/>
    <w:rsid w:val="41325023"/>
    <w:rsid w:val="41334434"/>
    <w:rsid w:val="4135657A"/>
    <w:rsid w:val="4145348E"/>
    <w:rsid w:val="4148324B"/>
    <w:rsid w:val="414C721D"/>
    <w:rsid w:val="414C8DF5"/>
    <w:rsid w:val="415566D9"/>
    <w:rsid w:val="415C1B53"/>
    <w:rsid w:val="415E3549"/>
    <w:rsid w:val="416345DE"/>
    <w:rsid w:val="4171E400"/>
    <w:rsid w:val="417338EE"/>
    <w:rsid w:val="41741382"/>
    <w:rsid w:val="4175FB7A"/>
    <w:rsid w:val="41761A6F"/>
    <w:rsid w:val="4177DBAF"/>
    <w:rsid w:val="41792C94"/>
    <w:rsid w:val="417C0EED"/>
    <w:rsid w:val="417F4216"/>
    <w:rsid w:val="4189C607"/>
    <w:rsid w:val="418D15CA"/>
    <w:rsid w:val="418F246C"/>
    <w:rsid w:val="419404D1"/>
    <w:rsid w:val="41995688"/>
    <w:rsid w:val="419A5A75"/>
    <w:rsid w:val="41A16E71"/>
    <w:rsid w:val="41A88498"/>
    <w:rsid w:val="41A99ED0"/>
    <w:rsid w:val="41AEFBD0"/>
    <w:rsid w:val="41BD288E"/>
    <w:rsid w:val="41BE9498"/>
    <w:rsid w:val="41BEFAFB"/>
    <w:rsid w:val="41C4A38D"/>
    <w:rsid w:val="41D65545"/>
    <w:rsid w:val="41DE7377"/>
    <w:rsid w:val="41EC8653"/>
    <w:rsid w:val="41ED0F53"/>
    <w:rsid w:val="41EF6C19"/>
    <w:rsid w:val="420299B2"/>
    <w:rsid w:val="4205BBE3"/>
    <w:rsid w:val="420602FE"/>
    <w:rsid w:val="4206D8CD"/>
    <w:rsid w:val="420D2B6E"/>
    <w:rsid w:val="420E6E19"/>
    <w:rsid w:val="42145B32"/>
    <w:rsid w:val="4214F98E"/>
    <w:rsid w:val="42179B22"/>
    <w:rsid w:val="42180F27"/>
    <w:rsid w:val="421D0BD8"/>
    <w:rsid w:val="421DDFF7"/>
    <w:rsid w:val="42204076"/>
    <w:rsid w:val="42381916"/>
    <w:rsid w:val="42456C88"/>
    <w:rsid w:val="424C900A"/>
    <w:rsid w:val="424C9253"/>
    <w:rsid w:val="424F2CE9"/>
    <w:rsid w:val="4253DBC6"/>
    <w:rsid w:val="425CD31D"/>
    <w:rsid w:val="425D112F"/>
    <w:rsid w:val="426CEDDD"/>
    <w:rsid w:val="4275A9CC"/>
    <w:rsid w:val="4287F33C"/>
    <w:rsid w:val="42894C29"/>
    <w:rsid w:val="428A14EE"/>
    <w:rsid w:val="428E7112"/>
    <w:rsid w:val="42943E2C"/>
    <w:rsid w:val="42A7DDD8"/>
    <w:rsid w:val="42ABB8E3"/>
    <w:rsid w:val="42B19923"/>
    <w:rsid w:val="42C51A10"/>
    <w:rsid w:val="42C56A20"/>
    <w:rsid w:val="42C83713"/>
    <w:rsid w:val="42CA24BD"/>
    <w:rsid w:val="42D0ADDF"/>
    <w:rsid w:val="42D2DDDB"/>
    <w:rsid w:val="42D5A421"/>
    <w:rsid w:val="42D655ED"/>
    <w:rsid w:val="42DEC679"/>
    <w:rsid w:val="42EA58F2"/>
    <w:rsid w:val="42FB029A"/>
    <w:rsid w:val="42FD0EE5"/>
    <w:rsid w:val="43055CF1"/>
    <w:rsid w:val="4310193C"/>
    <w:rsid w:val="431094FA"/>
    <w:rsid w:val="4313A6AA"/>
    <w:rsid w:val="43162FF2"/>
    <w:rsid w:val="43185294"/>
    <w:rsid w:val="432111AA"/>
    <w:rsid w:val="433216BD"/>
    <w:rsid w:val="4333030F"/>
    <w:rsid w:val="43350CFA"/>
    <w:rsid w:val="433CE2AB"/>
    <w:rsid w:val="433D4C1B"/>
    <w:rsid w:val="4346CEAF"/>
    <w:rsid w:val="4353BE08"/>
    <w:rsid w:val="43580391"/>
    <w:rsid w:val="436040A2"/>
    <w:rsid w:val="436B1C5C"/>
    <w:rsid w:val="436D9E3F"/>
    <w:rsid w:val="437A2F62"/>
    <w:rsid w:val="437FC34E"/>
    <w:rsid w:val="438DD79F"/>
    <w:rsid w:val="4395B946"/>
    <w:rsid w:val="43993C7B"/>
    <w:rsid w:val="439B660F"/>
    <w:rsid w:val="43A92809"/>
    <w:rsid w:val="43B45B04"/>
    <w:rsid w:val="43B9076C"/>
    <w:rsid w:val="43BC80DD"/>
    <w:rsid w:val="43BF4A16"/>
    <w:rsid w:val="43C6F85C"/>
    <w:rsid w:val="43CEE29A"/>
    <w:rsid w:val="43D6F7DD"/>
    <w:rsid w:val="43D81156"/>
    <w:rsid w:val="43DCC739"/>
    <w:rsid w:val="43E33C02"/>
    <w:rsid w:val="43F42254"/>
    <w:rsid w:val="43FA0C41"/>
    <w:rsid w:val="43FA19AB"/>
    <w:rsid w:val="4400B5A4"/>
    <w:rsid w:val="4400E66E"/>
    <w:rsid w:val="44096D06"/>
    <w:rsid w:val="440B0ACD"/>
    <w:rsid w:val="440E0370"/>
    <w:rsid w:val="440FC69C"/>
    <w:rsid w:val="44106B84"/>
    <w:rsid w:val="44128FDD"/>
    <w:rsid w:val="4414B15B"/>
    <w:rsid w:val="44152BE3"/>
    <w:rsid w:val="441C2006"/>
    <w:rsid w:val="441E97D1"/>
    <w:rsid w:val="441FC285"/>
    <w:rsid w:val="44224CF9"/>
    <w:rsid w:val="44277AA5"/>
    <w:rsid w:val="442934AC"/>
    <w:rsid w:val="4434D18D"/>
    <w:rsid w:val="44480ED8"/>
    <w:rsid w:val="444993D5"/>
    <w:rsid w:val="4450B903"/>
    <w:rsid w:val="44535454"/>
    <w:rsid w:val="4454828B"/>
    <w:rsid w:val="4456970B"/>
    <w:rsid w:val="4465CF24"/>
    <w:rsid w:val="44665F73"/>
    <w:rsid w:val="446DE426"/>
    <w:rsid w:val="44727A04"/>
    <w:rsid w:val="448C62DB"/>
    <w:rsid w:val="448DFB6E"/>
    <w:rsid w:val="44988E39"/>
    <w:rsid w:val="449F1A21"/>
    <w:rsid w:val="44A4FB22"/>
    <w:rsid w:val="44A59201"/>
    <w:rsid w:val="44A8098B"/>
    <w:rsid w:val="44AD9986"/>
    <w:rsid w:val="44B067D8"/>
    <w:rsid w:val="44C499AF"/>
    <w:rsid w:val="44CA7397"/>
    <w:rsid w:val="44CFC895"/>
    <w:rsid w:val="44D18093"/>
    <w:rsid w:val="44D5A8C7"/>
    <w:rsid w:val="44D7E134"/>
    <w:rsid w:val="44DB83F6"/>
    <w:rsid w:val="44DDB97A"/>
    <w:rsid w:val="44DE2FB8"/>
    <w:rsid w:val="44E66DB5"/>
    <w:rsid w:val="44E8D2DE"/>
    <w:rsid w:val="44F19655"/>
    <w:rsid w:val="44F28D12"/>
    <w:rsid w:val="44F3A175"/>
    <w:rsid w:val="44F3C538"/>
    <w:rsid w:val="44F564ED"/>
    <w:rsid w:val="44FAA2A6"/>
    <w:rsid w:val="44FC2645"/>
    <w:rsid w:val="44FCA072"/>
    <w:rsid w:val="450310C1"/>
    <w:rsid w:val="4507C4A3"/>
    <w:rsid w:val="451542CE"/>
    <w:rsid w:val="451C7EC4"/>
    <w:rsid w:val="45256F02"/>
    <w:rsid w:val="452C2429"/>
    <w:rsid w:val="452DDE14"/>
    <w:rsid w:val="452F5784"/>
    <w:rsid w:val="45335CBC"/>
    <w:rsid w:val="4533CCAC"/>
    <w:rsid w:val="4534CDEF"/>
    <w:rsid w:val="4535F7AB"/>
    <w:rsid w:val="453A88AD"/>
    <w:rsid w:val="4548375A"/>
    <w:rsid w:val="4554FA99"/>
    <w:rsid w:val="4556F1D8"/>
    <w:rsid w:val="4559BC8F"/>
    <w:rsid w:val="455A211A"/>
    <w:rsid w:val="45610854"/>
    <w:rsid w:val="4567BE1A"/>
    <w:rsid w:val="4567DF49"/>
    <w:rsid w:val="4568BDEA"/>
    <w:rsid w:val="45780401"/>
    <w:rsid w:val="458ADA38"/>
    <w:rsid w:val="45905C44"/>
    <w:rsid w:val="459460B4"/>
    <w:rsid w:val="45A22AE7"/>
    <w:rsid w:val="45AC0A81"/>
    <w:rsid w:val="45B58EA4"/>
    <w:rsid w:val="45BC7874"/>
    <w:rsid w:val="45C4D1FB"/>
    <w:rsid w:val="45C8B7BC"/>
    <w:rsid w:val="45D057CF"/>
    <w:rsid w:val="45D498FA"/>
    <w:rsid w:val="45E2B4DE"/>
    <w:rsid w:val="45E2CC0B"/>
    <w:rsid w:val="45E35353"/>
    <w:rsid w:val="45E3ACAF"/>
    <w:rsid w:val="45E3C936"/>
    <w:rsid w:val="45EB88F5"/>
    <w:rsid w:val="45F57C32"/>
    <w:rsid w:val="45FF7019"/>
    <w:rsid w:val="46084663"/>
    <w:rsid w:val="4612C1A8"/>
    <w:rsid w:val="46190609"/>
    <w:rsid w:val="461A5770"/>
    <w:rsid w:val="462AE5FA"/>
    <w:rsid w:val="462D8185"/>
    <w:rsid w:val="462FC8FE"/>
    <w:rsid w:val="46327F92"/>
    <w:rsid w:val="46393A38"/>
    <w:rsid w:val="463D12B7"/>
    <w:rsid w:val="464BE54C"/>
    <w:rsid w:val="465A140B"/>
    <w:rsid w:val="465F3998"/>
    <w:rsid w:val="46619B1F"/>
    <w:rsid w:val="4662AE01"/>
    <w:rsid w:val="46657690"/>
    <w:rsid w:val="467F22E9"/>
    <w:rsid w:val="46823124"/>
    <w:rsid w:val="46939F89"/>
    <w:rsid w:val="469AD326"/>
    <w:rsid w:val="469B0F36"/>
    <w:rsid w:val="46A2F45A"/>
    <w:rsid w:val="46A7F321"/>
    <w:rsid w:val="46AAD008"/>
    <w:rsid w:val="46B10572"/>
    <w:rsid w:val="46B560CA"/>
    <w:rsid w:val="46B5701F"/>
    <w:rsid w:val="46B911CA"/>
    <w:rsid w:val="46C62DC1"/>
    <w:rsid w:val="46CD523A"/>
    <w:rsid w:val="46DD50AD"/>
    <w:rsid w:val="46E210E7"/>
    <w:rsid w:val="46E40F14"/>
    <w:rsid w:val="46F052E9"/>
    <w:rsid w:val="46F26180"/>
    <w:rsid w:val="46F65160"/>
    <w:rsid w:val="46FBF3B3"/>
    <w:rsid w:val="47079365"/>
    <w:rsid w:val="471CD4FD"/>
    <w:rsid w:val="4725988F"/>
    <w:rsid w:val="4725FB01"/>
    <w:rsid w:val="472F389F"/>
    <w:rsid w:val="4733BF1D"/>
    <w:rsid w:val="47359B7B"/>
    <w:rsid w:val="47387858"/>
    <w:rsid w:val="47449A59"/>
    <w:rsid w:val="4752E7FB"/>
    <w:rsid w:val="47553D62"/>
    <w:rsid w:val="4756BE3C"/>
    <w:rsid w:val="4758C9C1"/>
    <w:rsid w:val="475A9C51"/>
    <w:rsid w:val="4765AE80"/>
    <w:rsid w:val="47700094"/>
    <w:rsid w:val="477198BF"/>
    <w:rsid w:val="4777871D"/>
    <w:rsid w:val="477BC318"/>
    <w:rsid w:val="47937A5E"/>
    <w:rsid w:val="47A84C6B"/>
    <w:rsid w:val="47A8DA1B"/>
    <w:rsid w:val="47ABAD1B"/>
    <w:rsid w:val="47C45268"/>
    <w:rsid w:val="47C4549A"/>
    <w:rsid w:val="47E4949C"/>
    <w:rsid w:val="47E9F10E"/>
    <w:rsid w:val="47EFFA60"/>
    <w:rsid w:val="47F15390"/>
    <w:rsid w:val="47F3B3B0"/>
    <w:rsid w:val="47FA973D"/>
    <w:rsid w:val="480D82F4"/>
    <w:rsid w:val="48106676"/>
    <w:rsid w:val="4811489A"/>
    <w:rsid w:val="4827B8E5"/>
    <w:rsid w:val="482B843B"/>
    <w:rsid w:val="48314470"/>
    <w:rsid w:val="4832FD4B"/>
    <w:rsid w:val="48332F48"/>
    <w:rsid w:val="4836A9C7"/>
    <w:rsid w:val="483D4D03"/>
    <w:rsid w:val="483E201B"/>
    <w:rsid w:val="483FEC1D"/>
    <w:rsid w:val="48419D68"/>
    <w:rsid w:val="48489C2C"/>
    <w:rsid w:val="4856C9A8"/>
    <w:rsid w:val="4857C85C"/>
    <w:rsid w:val="485A38C2"/>
    <w:rsid w:val="485AF9C5"/>
    <w:rsid w:val="485FCA64"/>
    <w:rsid w:val="4863CE89"/>
    <w:rsid w:val="4864AF4D"/>
    <w:rsid w:val="486688F5"/>
    <w:rsid w:val="486EABD5"/>
    <w:rsid w:val="4874ECD8"/>
    <w:rsid w:val="487EA06D"/>
    <w:rsid w:val="487EB5E3"/>
    <w:rsid w:val="4887F1D5"/>
    <w:rsid w:val="48919987"/>
    <w:rsid w:val="48940286"/>
    <w:rsid w:val="489D12F5"/>
    <w:rsid w:val="48A1229C"/>
    <w:rsid w:val="48A63B16"/>
    <w:rsid w:val="48AA0A63"/>
    <w:rsid w:val="48AF5E48"/>
    <w:rsid w:val="48B7535C"/>
    <w:rsid w:val="48D0D6B4"/>
    <w:rsid w:val="48D3755F"/>
    <w:rsid w:val="48E24242"/>
    <w:rsid w:val="48E84827"/>
    <w:rsid w:val="48F8E71C"/>
    <w:rsid w:val="48FA7EEB"/>
    <w:rsid w:val="48FB751B"/>
    <w:rsid w:val="48FD2A95"/>
    <w:rsid w:val="48FDC698"/>
    <w:rsid w:val="49103C67"/>
    <w:rsid w:val="4921AB42"/>
    <w:rsid w:val="493BEA37"/>
    <w:rsid w:val="493F7875"/>
    <w:rsid w:val="49466767"/>
    <w:rsid w:val="494CD4A3"/>
    <w:rsid w:val="494D1F7E"/>
    <w:rsid w:val="49577EE4"/>
    <w:rsid w:val="4959B3FE"/>
    <w:rsid w:val="4959F029"/>
    <w:rsid w:val="4968310C"/>
    <w:rsid w:val="497007F6"/>
    <w:rsid w:val="4970391D"/>
    <w:rsid w:val="497A29B7"/>
    <w:rsid w:val="4980AC1A"/>
    <w:rsid w:val="4990DD4C"/>
    <w:rsid w:val="49975650"/>
    <w:rsid w:val="499C65F0"/>
    <w:rsid w:val="49ACB55D"/>
    <w:rsid w:val="49B0194C"/>
    <w:rsid w:val="49B3DC1A"/>
    <w:rsid w:val="49B4CD4B"/>
    <w:rsid w:val="49B5A0AE"/>
    <w:rsid w:val="49B71598"/>
    <w:rsid w:val="49BB2F48"/>
    <w:rsid w:val="49C7F97D"/>
    <w:rsid w:val="49C84B93"/>
    <w:rsid w:val="49D13FAD"/>
    <w:rsid w:val="49D161C1"/>
    <w:rsid w:val="49D71540"/>
    <w:rsid w:val="49E24368"/>
    <w:rsid w:val="49E2D4B6"/>
    <w:rsid w:val="49FCDF29"/>
    <w:rsid w:val="49FD1A99"/>
    <w:rsid w:val="49FD5661"/>
    <w:rsid w:val="49FF22EE"/>
    <w:rsid w:val="4A045087"/>
    <w:rsid w:val="4A0E328D"/>
    <w:rsid w:val="4A1485DD"/>
    <w:rsid w:val="4A1D741D"/>
    <w:rsid w:val="4A32CC15"/>
    <w:rsid w:val="4A370B4B"/>
    <w:rsid w:val="4A39C29C"/>
    <w:rsid w:val="4A427131"/>
    <w:rsid w:val="4A45BFE8"/>
    <w:rsid w:val="4A46D2B9"/>
    <w:rsid w:val="4A508C99"/>
    <w:rsid w:val="4A574474"/>
    <w:rsid w:val="4A5C4582"/>
    <w:rsid w:val="4A60D079"/>
    <w:rsid w:val="4A61DD95"/>
    <w:rsid w:val="4A69044B"/>
    <w:rsid w:val="4A6D7A0A"/>
    <w:rsid w:val="4A731B6B"/>
    <w:rsid w:val="4A7E3984"/>
    <w:rsid w:val="4A851C8E"/>
    <w:rsid w:val="4A8B9EB5"/>
    <w:rsid w:val="4A93AB64"/>
    <w:rsid w:val="4A946747"/>
    <w:rsid w:val="4AA1DE9E"/>
    <w:rsid w:val="4AB1D338"/>
    <w:rsid w:val="4AB5938F"/>
    <w:rsid w:val="4AB68362"/>
    <w:rsid w:val="4AC2F5A9"/>
    <w:rsid w:val="4AC4F46D"/>
    <w:rsid w:val="4ADBBC5A"/>
    <w:rsid w:val="4AE6656B"/>
    <w:rsid w:val="4AE6EEE0"/>
    <w:rsid w:val="4AE7F1D9"/>
    <w:rsid w:val="4AE8A834"/>
    <w:rsid w:val="4AEE111C"/>
    <w:rsid w:val="4AEEC0B5"/>
    <w:rsid w:val="4AF52496"/>
    <w:rsid w:val="4AFBA35C"/>
    <w:rsid w:val="4AFDF4D0"/>
    <w:rsid w:val="4B00DD75"/>
    <w:rsid w:val="4B05AC4C"/>
    <w:rsid w:val="4B062E32"/>
    <w:rsid w:val="4B0B3625"/>
    <w:rsid w:val="4B168F42"/>
    <w:rsid w:val="4B1D3576"/>
    <w:rsid w:val="4B23A42C"/>
    <w:rsid w:val="4B33C8EB"/>
    <w:rsid w:val="4B37E86C"/>
    <w:rsid w:val="4B3E7778"/>
    <w:rsid w:val="4B3E9743"/>
    <w:rsid w:val="4B50C44D"/>
    <w:rsid w:val="4B5FB64A"/>
    <w:rsid w:val="4B5FD428"/>
    <w:rsid w:val="4B7E32BD"/>
    <w:rsid w:val="4B7F41CB"/>
    <w:rsid w:val="4B89BFFA"/>
    <w:rsid w:val="4B8CB747"/>
    <w:rsid w:val="4B9A7988"/>
    <w:rsid w:val="4BAAA8A0"/>
    <w:rsid w:val="4BABCFFC"/>
    <w:rsid w:val="4BAED371"/>
    <w:rsid w:val="4BAF43CC"/>
    <w:rsid w:val="4BB05A16"/>
    <w:rsid w:val="4BB85A20"/>
    <w:rsid w:val="4BB94B9D"/>
    <w:rsid w:val="4BBB475D"/>
    <w:rsid w:val="4BBDAD2D"/>
    <w:rsid w:val="4BC066BB"/>
    <w:rsid w:val="4BC4C650"/>
    <w:rsid w:val="4BC8225D"/>
    <w:rsid w:val="4BCDE095"/>
    <w:rsid w:val="4BD25404"/>
    <w:rsid w:val="4BD66B9A"/>
    <w:rsid w:val="4BDC6E1D"/>
    <w:rsid w:val="4BDF6E3F"/>
    <w:rsid w:val="4BE15DAB"/>
    <w:rsid w:val="4BE242C8"/>
    <w:rsid w:val="4BE34674"/>
    <w:rsid w:val="4BE6B6F3"/>
    <w:rsid w:val="4BE94854"/>
    <w:rsid w:val="4BF00246"/>
    <w:rsid w:val="4BF319E6"/>
    <w:rsid w:val="4BF69814"/>
    <w:rsid w:val="4BFC72D2"/>
    <w:rsid w:val="4BFCA349"/>
    <w:rsid w:val="4BFDEC05"/>
    <w:rsid w:val="4C0CB06D"/>
    <w:rsid w:val="4C2167A8"/>
    <w:rsid w:val="4C21776B"/>
    <w:rsid w:val="4C329F04"/>
    <w:rsid w:val="4C3344B9"/>
    <w:rsid w:val="4C37B139"/>
    <w:rsid w:val="4C39CDFB"/>
    <w:rsid w:val="4C42F949"/>
    <w:rsid w:val="4C52A5BF"/>
    <w:rsid w:val="4C54415C"/>
    <w:rsid w:val="4C5E1872"/>
    <w:rsid w:val="4C6FDFDA"/>
    <w:rsid w:val="4C700EF3"/>
    <w:rsid w:val="4C75E39D"/>
    <w:rsid w:val="4C763216"/>
    <w:rsid w:val="4C78A523"/>
    <w:rsid w:val="4C7FE528"/>
    <w:rsid w:val="4C80A5F8"/>
    <w:rsid w:val="4C83EC07"/>
    <w:rsid w:val="4C847926"/>
    <w:rsid w:val="4C87D576"/>
    <w:rsid w:val="4C90E23B"/>
    <w:rsid w:val="4CAE2856"/>
    <w:rsid w:val="4CB9FF98"/>
    <w:rsid w:val="4CBBC999"/>
    <w:rsid w:val="4CC00F25"/>
    <w:rsid w:val="4CC0A3A3"/>
    <w:rsid w:val="4CC953AD"/>
    <w:rsid w:val="4CD628C5"/>
    <w:rsid w:val="4CD9DE2F"/>
    <w:rsid w:val="4CDECD48"/>
    <w:rsid w:val="4CED5BA8"/>
    <w:rsid w:val="4CF20CDC"/>
    <w:rsid w:val="4CF3FF69"/>
    <w:rsid w:val="4CFF02F7"/>
    <w:rsid w:val="4D02121B"/>
    <w:rsid w:val="4D03F521"/>
    <w:rsid w:val="4D066942"/>
    <w:rsid w:val="4D0DF3A5"/>
    <w:rsid w:val="4D10D206"/>
    <w:rsid w:val="4D17C9C0"/>
    <w:rsid w:val="4D1CC7E6"/>
    <w:rsid w:val="4D1E5595"/>
    <w:rsid w:val="4D211E01"/>
    <w:rsid w:val="4D2CEB16"/>
    <w:rsid w:val="4D2DB0C2"/>
    <w:rsid w:val="4D389916"/>
    <w:rsid w:val="4D3B2A9C"/>
    <w:rsid w:val="4D45BD51"/>
    <w:rsid w:val="4D4B3432"/>
    <w:rsid w:val="4D4B464D"/>
    <w:rsid w:val="4D4C076A"/>
    <w:rsid w:val="4D4FA493"/>
    <w:rsid w:val="4D5EFA4A"/>
    <w:rsid w:val="4D6BDC79"/>
    <w:rsid w:val="4D6F88FD"/>
    <w:rsid w:val="4D78557E"/>
    <w:rsid w:val="4D7FD421"/>
    <w:rsid w:val="4D892911"/>
    <w:rsid w:val="4D9272C8"/>
    <w:rsid w:val="4D9286ED"/>
    <w:rsid w:val="4D9FEAA6"/>
    <w:rsid w:val="4DA6D51F"/>
    <w:rsid w:val="4DBD8A96"/>
    <w:rsid w:val="4DD2D4BF"/>
    <w:rsid w:val="4DDCB729"/>
    <w:rsid w:val="4DE168BC"/>
    <w:rsid w:val="4DEF1582"/>
    <w:rsid w:val="4E018320"/>
    <w:rsid w:val="4E063426"/>
    <w:rsid w:val="4E0A1D90"/>
    <w:rsid w:val="4E0C0AE1"/>
    <w:rsid w:val="4E0ED9E6"/>
    <w:rsid w:val="4E10897C"/>
    <w:rsid w:val="4E10A04F"/>
    <w:rsid w:val="4E222E5E"/>
    <w:rsid w:val="4E23158A"/>
    <w:rsid w:val="4E30B251"/>
    <w:rsid w:val="4E325751"/>
    <w:rsid w:val="4E34E843"/>
    <w:rsid w:val="4E3614DB"/>
    <w:rsid w:val="4E3F48FB"/>
    <w:rsid w:val="4E413266"/>
    <w:rsid w:val="4E45FA8A"/>
    <w:rsid w:val="4E46A451"/>
    <w:rsid w:val="4E56A567"/>
    <w:rsid w:val="4E593215"/>
    <w:rsid w:val="4E5F1B51"/>
    <w:rsid w:val="4E61F8CC"/>
    <w:rsid w:val="4E64F452"/>
    <w:rsid w:val="4E71ACA0"/>
    <w:rsid w:val="4E78769E"/>
    <w:rsid w:val="4E7F941A"/>
    <w:rsid w:val="4E7FD961"/>
    <w:rsid w:val="4E83E7DF"/>
    <w:rsid w:val="4E976EA2"/>
    <w:rsid w:val="4EA3C713"/>
    <w:rsid w:val="4EA478A4"/>
    <w:rsid w:val="4EA8296E"/>
    <w:rsid w:val="4EC158B2"/>
    <w:rsid w:val="4EC38F4F"/>
    <w:rsid w:val="4EDAAAE5"/>
    <w:rsid w:val="4EDDED84"/>
    <w:rsid w:val="4EED092E"/>
    <w:rsid w:val="4EEDC0BE"/>
    <w:rsid w:val="4EEF9D46"/>
    <w:rsid w:val="4EF42AAD"/>
    <w:rsid w:val="4EF8C2C9"/>
    <w:rsid w:val="4EFA818F"/>
    <w:rsid w:val="4F0C4ED4"/>
    <w:rsid w:val="4F0F6760"/>
    <w:rsid w:val="4F11F5E5"/>
    <w:rsid w:val="4F1E7C55"/>
    <w:rsid w:val="4F27F47A"/>
    <w:rsid w:val="4F2B2568"/>
    <w:rsid w:val="4F2F9E7C"/>
    <w:rsid w:val="4F30B238"/>
    <w:rsid w:val="4F33E707"/>
    <w:rsid w:val="4F360537"/>
    <w:rsid w:val="4F46A3DA"/>
    <w:rsid w:val="4F4DC234"/>
    <w:rsid w:val="4F55201C"/>
    <w:rsid w:val="4F5943E9"/>
    <w:rsid w:val="4F6316E1"/>
    <w:rsid w:val="4F66CC88"/>
    <w:rsid w:val="4F750CF3"/>
    <w:rsid w:val="4F78E0AB"/>
    <w:rsid w:val="4F7A5206"/>
    <w:rsid w:val="4F80BFE8"/>
    <w:rsid w:val="4F847E1B"/>
    <w:rsid w:val="4F90DAF4"/>
    <w:rsid w:val="4F9CBFEF"/>
    <w:rsid w:val="4FA6E52D"/>
    <w:rsid w:val="4FA857ED"/>
    <w:rsid w:val="4FA8BC57"/>
    <w:rsid w:val="4FB0BC2A"/>
    <w:rsid w:val="4FB0BE9D"/>
    <w:rsid w:val="4FB61EB9"/>
    <w:rsid w:val="4FB95DB9"/>
    <w:rsid w:val="4FC51FB2"/>
    <w:rsid w:val="4FCC87A6"/>
    <w:rsid w:val="4FD06D06"/>
    <w:rsid w:val="4FD0DA69"/>
    <w:rsid w:val="4FD87281"/>
    <w:rsid w:val="4FD8EA6D"/>
    <w:rsid w:val="4FE79A98"/>
    <w:rsid w:val="4FED5242"/>
    <w:rsid w:val="4FF1832C"/>
    <w:rsid w:val="4FF1FE0D"/>
    <w:rsid w:val="4FF675D7"/>
    <w:rsid w:val="4FF67674"/>
    <w:rsid w:val="4FF73AB3"/>
    <w:rsid w:val="4FF76019"/>
    <w:rsid w:val="4FF76A96"/>
    <w:rsid w:val="4FFE94C8"/>
    <w:rsid w:val="4FFF3A0A"/>
    <w:rsid w:val="50076B73"/>
    <w:rsid w:val="5018759E"/>
    <w:rsid w:val="501F860E"/>
    <w:rsid w:val="5029911A"/>
    <w:rsid w:val="502ADCA0"/>
    <w:rsid w:val="502E81FF"/>
    <w:rsid w:val="503B8C27"/>
    <w:rsid w:val="503EB64A"/>
    <w:rsid w:val="5043AEEB"/>
    <w:rsid w:val="504C6FD4"/>
    <w:rsid w:val="50529308"/>
    <w:rsid w:val="505402EB"/>
    <w:rsid w:val="505D87E8"/>
    <w:rsid w:val="505DF9B2"/>
    <w:rsid w:val="50624DEF"/>
    <w:rsid w:val="5067BE66"/>
    <w:rsid w:val="506C76B3"/>
    <w:rsid w:val="50700196"/>
    <w:rsid w:val="5074E286"/>
    <w:rsid w:val="5078C12F"/>
    <w:rsid w:val="507B89BB"/>
    <w:rsid w:val="507BDFDD"/>
    <w:rsid w:val="50913D7D"/>
    <w:rsid w:val="50921E36"/>
    <w:rsid w:val="50A6F5E7"/>
    <w:rsid w:val="50A86291"/>
    <w:rsid w:val="50A91713"/>
    <w:rsid w:val="50B1E307"/>
    <w:rsid w:val="50B36164"/>
    <w:rsid w:val="50B3B255"/>
    <w:rsid w:val="50B4E747"/>
    <w:rsid w:val="50B542B2"/>
    <w:rsid w:val="50B8D0B8"/>
    <w:rsid w:val="50B9B725"/>
    <w:rsid w:val="50C4EF05"/>
    <w:rsid w:val="50D3D289"/>
    <w:rsid w:val="50D4980F"/>
    <w:rsid w:val="50E63973"/>
    <w:rsid w:val="50F68F10"/>
    <w:rsid w:val="50F9C0D0"/>
    <w:rsid w:val="50FFBC51"/>
    <w:rsid w:val="510709D3"/>
    <w:rsid w:val="51072567"/>
    <w:rsid w:val="510B4C5D"/>
    <w:rsid w:val="510B59FA"/>
    <w:rsid w:val="510F2014"/>
    <w:rsid w:val="5110A17D"/>
    <w:rsid w:val="51117E82"/>
    <w:rsid w:val="5116E635"/>
    <w:rsid w:val="511858F1"/>
    <w:rsid w:val="511A2097"/>
    <w:rsid w:val="511A31C7"/>
    <w:rsid w:val="511CA21D"/>
    <w:rsid w:val="51272DFF"/>
    <w:rsid w:val="512946C2"/>
    <w:rsid w:val="51307560"/>
    <w:rsid w:val="513B767E"/>
    <w:rsid w:val="5144C99A"/>
    <w:rsid w:val="514A02C8"/>
    <w:rsid w:val="5153E96B"/>
    <w:rsid w:val="51576C73"/>
    <w:rsid w:val="515B3447"/>
    <w:rsid w:val="515FFB9B"/>
    <w:rsid w:val="516C0ED9"/>
    <w:rsid w:val="517F3CED"/>
    <w:rsid w:val="51863CDC"/>
    <w:rsid w:val="51895009"/>
    <w:rsid w:val="518BED70"/>
    <w:rsid w:val="518CB7E6"/>
    <w:rsid w:val="5190D06D"/>
    <w:rsid w:val="51B0F51E"/>
    <w:rsid w:val="51B933A7"/>
    <w:rsid w:val="51C5D70B"/>
    <w:rsid w:val="51C644D8"/>
    <w:rsid w:val="51DCE711"/>
    <w:rsid w:val="51DDD4F8"/>
    <w:rsid w:val="51DDD76D"/>
    <w:rsid w:val="51F1AB8F"/>
    <w:rsid w:val="51FB1373"/>
    <w:rsid w:val="51FE465F"/>
    <w:rsid w:val="5202D7CC"/>
    <w:rsid w:val="52038B90"/>
    <w:rsid w:val="52097A1A"/>
    <w:rsid w:val="520C213E"/>
    <w:rsid w:val="521192A0"/>
    <w:rsid w:val="5215941B"/>
    <w:rsid w:val="5216C292"/>
    <w:rsid w:val="521F0D16"/>
    <w:rsid w:val="5221DA0D"/>
    <w:rsid w:val="522E3726"/>
    <w:rsid w:val="5231FE94"/>
    <w:rsid w:val="5238FDDB"/>
    <w:rsid w:val="523D8676"/>
    <w:rsid w:val="524526EE"/>
    <w:rsid w:val="52468D06"/>
    <w:rsid w:val="52547205"/>
    <w:rsid w:val="52576A70"/>
    <w:rsid w:val="525BDCE1"/>
    <w:rsid w:val="525D6F48"/>
    <w:rsid w:val="525F029B"/>
    <w:rsid w:val="526072DE"/>
    <w:rsid w:val="526C7DC6"/>
    <w:rsid w:val="5278AC71"/>
    <w:rsid w:val="5278C54F"/>
    <w:rsid w:val="527F249D"/>
    <w:rsid w:val="5281C4E5"/>
    <w:rsid w:val="528CF511"/>
    <w:rsid w:val="529B875C"/>
    <w:rsid w:val="529C716B"/>
    <w:rsid w:val="52A56B25"/>
    <w:rsid w:val="52ADD841"/>
    <w:rsid w:val="52B5410D"/>
    <w:rsid w:val="52BC7C06"/>
    <w:rsid w:val="52C51F22"/>
    <w:rsid w:val="52CDECE8"/>
    <w:rsid w:val="52CE9CD4"/>
    <w:rsid w:val="52D0ED7E"/>
    <w:rsid w:val="52D34157"/>
    <w:rsid w:val="52D39AB3"/>
    <w:rsid w:val="52DCE8E4"/>
    <w:rsid w:val="52E69FFB"/>
    <w:rsid w:val="52F2BEEB"/>
    <w:rsid w:val="52F4EC1E"/>
    <w:rsid w:val="52F78515"/>
    <w:rsid w:val="52FEDB43"/>
    <w:rsid w:val="52FF5884"/>
    <w:rsid w:val="5301A67C"/>
    <w:rsid w:val="5304F6A6"/>
    <w:rsid w:val="53071965"/>
    <w:rsid w:val="530C52E8"/>
    <w:rsid w:val="530DD885"/>
    <w:rsid w:val="531842E9"/>
    <w:rsid w:val="5320DE65"/>
    <w:rsid w:val="532545AB"/>
    <w:rsid w:val="532FB17D"/>
    <w:rsid w:val="5333205D"/>
    <w:rsid w:val="5338F3CD"/>
    <w:rsid w:val="533926F3"/>
    <w:rsid w:val="534050A6"/>
    <w:rsid w:val="53495B93"/>
    <w:rsid w:val="534FDC47"/>
    <w:rsid w:val="53614D84"/>
    <w:rsid w:val="5367AC64"/>
    <w:rsid w:val="537C7794"/>
    <w:rsid w:val="537E23E4"/>
    <w:rsid w:val="537E4394"/>
    <w:rsid w:val="537F2574"/>
    <w:rsid w:val="5381092F"/>
    <w:rsid w:val="5383A12B"/>
    <w:rsid w:val="538E845E"/>
    <w:rsid w:val="53929ED3"/>
    <w:rsid w:val="5394627A"/>
    <w:rsid w:val="53ACDD1F"/>
    <w:rsid w:val="53B4DD4C"/>
    <w:rsid w:val="53B8099A"/>
    <w:rsid w:val="53C5D021"/>
    <w:rsid w:val="53C5F4B3"/>
    <w:rsid w:val="53C9A836"/>
    <w:rsid w:val="53CD4A36"/>
    <w:rsid w:val="53CEE2B4"/>
    <w:rsid w:val="53D2BFDE"/>
    <w:rsid w:val="53D3A974"/>
    <w:rsid w:val="53E4EDCD"/>
    <w:rsid w:val="53EE377D"/>
    <w:rsid w:val="53FEA6D8"/>
    <w:rsid w:val="53FEE7F1"/>
    <w:rsid w:val="5407343D"/>
    <w:rsid w:val="540A5724"/>
    <w:rsid w:val="540C1AF0"/>
    <w:rsid w:val="5411BEBD"/>
    <w:rsid w:val="5422A54C"/>
    <w:rsid w:val="542B32A6"/>
    <w:rsid w:val="542FC68A"/>
    <w:rsid w:val="5432C7B0"/>
    <w:rsid w:val="5438202C"/>
    <w:rsid w:val="543EF3A3"/>
    <w:rsid w:val="543F21AC"/>
    <w:rsid w:val="543FFA87"/>
    <w:rsid w:val="54441D2D"/>
    <w:rsid w:val="5447CBA2"/>
    <w:rsid w:val="544A943F"/>
    <w:rsid w:val="5451F62F"/>
    <w:rsid w:val="545215E8"/>
    <w:rsid w:val="5453D000"/>
    <w:rsid w:val="545E82A7"/>
    <w:rsid w:val="545F9DD6"/>
    <w:rsid w:val="546298E0"/>
    <w:rsid w:val="546D24F9"/>
    <w:rsid w:val="54776605"/>
    <w:rsid w:val="54778E6B"/>
    <w:rsid w:val="547A7908"/>
    <w:rsid w:val="547D496F"/>
    <w:rsid w:val="547D7387"/>
    <w:rsid w:val="547E53F4"/>
    <w:rsid w:val="54881DC0"/>
    <w:rsid w:val="549F7B76"/>
    <w:rsid w:val="54A139F9"/>
    <w:rsid w:val="54B21857"/>
    <w:rsid w:val="54CD9087"/>
    <w:rsid w:val="54CE4162"/>
    <w:rsid w:val="54CE546B"/>
    <w:rsid w:val="54D1F385"/>
    <w:rsid w:val="54D74988"/>
    <w:rsid w:val="54F404A7"/>
    <w:rsid w:val="54F5601C"/>
    <w:rsid w:val="54FDEE2E"/>
    <w:rsid w:val="55068032"/>
    <w:rsid w:val="550A49B4"/>
    <w:rsid w:val="550A8AC6"/>
    <w:rsid w:val="550E9DF7"/>
    <w:rsid w:val="55113A52"/>
    <w:rsid w:val="551EB3AD"/>
    <w:rsid w:val="5521D43E"/>
    <w:rsid w:val="55276C1E"/>
    <w:rsid w:val="552D05F5"/>
    <w:rsid w:val="552FF09B"/>
    <w:rsid w:val="55318770"/>
    <w:rsid w:val="553487F1"/>
    <w:rsid w:val="55362F08"/>
    <w:rsid w:val="5543F707"/>
    <w:rsid w:val="5548CA5F"/>
    <w:rsid w:val="55526586"/>
    <w:rsid w:val="5556CBE9"/>
    <w:rsid w:val="555A9FB8"/>
    <w:rsid w:val="5560A2D0"/>
    <w:rsid w:val="55691E7A"/>
    <w:rsid w:val="55705C94"/>
    <w:rsid w:val="5582C14F"/>
    <w:rsid w:val="5588D467"/>
    <w:rsid w:val="558FB1E1"/>
    <w:rsid w:val="5590E8F4"/>
    <w:rsid w:val="55A11764"/>
    <w:rsid w:val="55BF63CD"/>
    <w:rsid w:val="55C64ED4"/>
    <w:rsid w:val="55C8E9CA"/>
    <w:rsid w:val="55CA6713"/>
    <w:rsid w:val="55CCCC0F"/>
    <w:rsid w:val="55DDC786"/>
    <w:rsid w:val="55E18CE3"/>
    <w:rsid w:val="55E51563"/>
    <w:rsid w:val="55E58E25"/>
    <w:rsid w:val="55E5C58E"/>
    <w:rsid w:val="55EF2E82"/>
    <w:rsid w:val="55F292CC"/>
    <w:rsid w:val="55F4C4C4"/>
    <w:rsid w:val="55F7C296"/>
    <w:rsid w:val="55F97C77"/>
    <w:rsid w:val="55FB9187"/>
    <w:rsid w:val="55FCEB8A"/>
    <w:rsid w:val="56020596"/>
    <w:rsid w:val="560472AE"/>
    <w:rsid w:val="56118500"/>
    <w:rsid w:val="56126F09"/>
    <w:rsid w:val="561363DA"/>
    <w:rsid w:val="561F5136"/>
    <w:rsid w:val="56283223"/>
    <w:rsid w:val="562C1A64"/>
    <w:rsid w:val="562DAF52"/>
    <w:rsid w:val="5634207A"/>
    <w:rsid w:val="5639F2C2"/>
    <w:rsid w:val="5642C31F"/>
    <w:rsid w:val="56526A49"/>
    <w:rsid w:val="566A3C8A"/>
    <w:rsid w:val="566B07CF"/>
    <w:rsid w:val="56760323"/>
    <w:rsid w:val="5683F7B4"/>
    <w:rsid w:val="568762A8"/>
    <w:rsid w:val="5689D95B"/>
    <w:rsid w:val="569006F5"/>
    <w:rsid w:val="56A37B9A"/>
    <w:rsid w:val="56A88449"/>
    <w:rsid w:val="56B235AA"/>
    <w:rsid w:val="56B3B091"/>
    <w:rsid w:val="56BDCC78"/>
    <w:rsid w:val="56BEAB1F"/>
    <w:rsid w:val="56C33000"/>
    <w:rsid w:val="56C703DC"/>
    <w:rsid w:val="56CEAC06"/>
    <w:rsid w:val="56D3925E"/>
    <w:rsid w:val="56D61073"/>
    <w:rsid w:val="56DEE660"/>
    <w:rsid w:val="56E0A889"/>
    <w:rsid w:val="56E3075A"/>
    <w:rsid w:val="56E65AF7"/>
    <w:rsid w:val="56F89740"/>
    <w:rsid w:val="56FA778A"/>
    <w:rsid w:val="570127DE"/>
    <w:rsid w:val="57013982"/>
    <w:rsid w:val="57016537"/>
    <w:rsid w:val="5703AFD9"/>
    <w:rsid w:val="570CDCB4"/>
    <w:rsid w:val="57115B88"/>
    <w:rsid w:val="5714C9F7"/>
    <w:rsid w:val="571AD69A"/>
    <w:rsid w:val="5720B48B"/>
    <w:rsid w:val="5721C15F"/>
    <w:rsid w:val="5725D87F"/>
    <w:rsid w:val="572AFF98"/>
    <w:rsid w:val="573190F6"/>
    <w:rsid w:val="5731C5EB"/>
    <w:rsid w:val="5734FEE0"/>
    <w:rsid w:val="573B3256"/>
    <w:rsid w:val="5743EEF6"/>
    <w:rsid w:val="574626BB"/>
    <w:rsid w:val="57481A8A"/>
    <w:rsid w:val="574A85B1"/>
    <w:rsid w:val="57581D11"/>
    <w:rsid w:val="57601FE8"/>
    <w:rsid w:val="5771FA08"/>
    <w:rsid w:val="5772AD60"/>
    <w:rsid w:val="577647AA"/>
    <w:rsid w:val="57840458"/>
    <w:rsid w:val="5796693F"/>
    <w:rsid w:val="57A4481B"/>
    <w:rsid w:val="57A86BC1"/>
    <w:rsid w:val="57ACD760"/>
    <w:rsid w:val="57BBED79"/>
    <w:rsid w:val="57BEA299"/>
    <w:rsid w:val="57C715E9"/>
    <w:rsid w:val="57CFEB3E"/>
    <w:rsid w:val="57D22A93"/>
    <w:rsid w:val="57DD93D3"/>
    <w:rsid w:val="57E2BFA0"/>
    <w:rsid w:val="57E47427"/>
    <w:rsid w:val="57E624B7"/>
    <w:rsid w:val="57EEDA39"/>
    <w:rsid w:val="57F1FD4B"/>
    <w:rsid w:val="57F3D78A"/>
    <w:rsid w:val="57F6F05B"/>
    <w:rsid w:val="57F73323"/>
    <w:rsid w:val="57F84EBB"/>
    <w:rsid w:val="57F8B814"/>
    <w:rsid w:val="57FA00E2"/>
    <w:rsid w:val="580AAE2D"/>
    <w:rsid w:val="580F29AB"/>
    <w:rsid w:val="580FCEE3"/>
    <w:rsid w:val="5810762F"/>
    <w:rsid w:val="581293A8"/>
    <w:rsid w:val="581992C0"/>
    <w:rsid w:val="581B6A92"/>
    <w:rsid w:val="581F6C9D"/>
    <w:rsid w:val="581FE62A"/>
    <w:rsid w:val="5822D691"/>
    <w:rsid w:val="58256FF4"/>
    <w:rsid w:val="58298C1D"/>
    <w:rsid w:val="582E5C65"/>
    <w:rsid w:val="58359A40"/>
    <w:rsid w:val="58375B00"/>
    <w:rsid w:val="583F669E"/>
    <w:rsid w:val="5841DD48"/>
    <w:rsid w:val="58456BCF"/>
    <w:rsid w:val="584842C9"/>
    <w:rsid w:val="58489847"/>
    <w:rsid w:val="58498415"/>
    <w:rsid w:val="5850C939"/>
    <w:rsid w:val="585701AC"/>
    <w:rsid w:val="5859D2B1"/>
    <w:rsid w:val="585BB7E7"/>
    <w:rsid w:val="585E44CE"/>
    <w:rsid w:val="58631FC6"/>
    <w:rsid w:val="5866570D"/>
    <w:rsid w:val="586C5AA1"/>
    <w:rsid w:val="5875135E"/>
    <w:rsid w:val="58784902"/>
    <w:rsid w:val="588E2966"/>
    <w:rsid w:val="588EF4F7"/>
    <w:rsid w:val="5898FB6C"/>
    <w:rsid w:val="5899EC97"/>
    <w:rsid w:val="589B2773"/>
    <w:rsid w:val="589C89FE"/>
    <w:rsid w:val="589DDC6D"/>
    <w:rsid w:val="58A8AD6B"/>
    <w:rsid w:val="58B1EC59"/>
    <w:rsid w:val="58B240D1"/>
    <w:rsid w:val="58B3035D"/>
    <w:rsid w:val="58BB3E91"/>
    <w:rsid w:val="58C0AEB7"/>
    <w:rsid w:val="58C4CD2B"/>
    <w:rsid w:val="58C6909A"/>
    <w:rsid w:val="58D8A662"/>
    <w:rsid w:val="58DE64B4"/>
    <w:rsid w:val="58EB05C9"/>
    <w:rsid w:val="58EF30D8"/>
    <w:rsid w:val="58F06383"/>
    <w:rsid w:val="58F7D8E5"/>
    <w:rsid w:val="58FC1C08"/>
    <w:rsid w:val="58FD9E67"/>
    <w:rsid w:val="58FF7DC0"/>
    <w:rsid w:val="590AF30D"/>
    <w:rsid w:val="590FC330"/>
    <w:rsid w:val="5914E91F"/>
    <w:rsid w:val="59153C62"/>
    <w:rsid w:val="5916C7F7"/>
    <w:rsid w:val="5919044B"/>
    <w:rsid w:val="591BB2AB"/>
    <w:rsid w:val="5924AA4A"/>
    <w:rsid w:val="59291295"/>
    <w:rsid w:val="59302985"/>
    <w:rsid w:val="59366877"/>
    <w:rsid w:val="59372E3E"/>
    <w:rsid w:val="59374E1F"/>
    <w:rsid w:val="5943A5EB"/>
    <w:rsid w:val="5944F636"/>
    <w:rsid w:val="594787C6"/>
    <w:rsid w:val="5948CFD6"/>
    <w:rsid w:val="5968CB58"/>
    <w:rsid w:val="596B2796"/>
    <w:rsid w:val="596D6770"/>
    <w:rsid w:val="59717A9C"/>
    <w:rsid w:val="5975A35E"/>
    <w:rsid w:val="59761934"/>
    <w:rsid w:val="597B3470"/>
    <w:rsid w:val="597CB31F"/>
    <w:rsid w:val="597EF811"/>
    <w:rsid w:val="597FC9FD"/>
    <w:rsid w:val="5981E328"/>
    <w:rsid w:val="59853C60"/>
    <w:rsid w:val="59887B6B"/>
    <w:rsid w:val="599595A4"/>
    <w:rsid w:val="5998EF5A"/>
    <w:rsid w:val="599A2229"/>
    <w:rsid w:val="599F7AFF"/>
    <w:rsid w:val="59A3DD73"/>
    <w:rsid w:val="59AC15B7"/>
    <w:rsid w:val="59BF106A"/>
    <w:rsid w:val="59C2ACE7"/>
    <w:rsid w:val="59C4D630"/>
    <w:rsid w:val="59C648D3"/>
    <w:rsid w:val="59CA74B7"/>
    <w:rsid w:val="59D703B8"/>
    <w:rsid w:val="59D9EAD2"/>
    <w:rsid w:val="59E286CA"/>
    <w:rsid w:val="59E7420A"/>
    <w:rsid w:val="59F202A6"/>
    <w:rsid w:val="59F52C4C"/>
    <w:rsid w:val="59FC8C60"/>
    <w:rsid w:val="59FE2660"/>
    <w:rsid w:val="5A025D6A"/>
    <w:rsid w:val="5A07D07C"/>
    <w:rsid w:val="5A0F1F89"/>
    <w:rsid w:val="5A10B370"/>
    <w:rsid w:val="5A1490C9"/>
    <w:rsid w:val="5A14F913"/>
    <w:rsid w:val="5A216FBE"/>
    <w:rsid w:val="5A22AB5A"/>
    <w:rsid w:val="5A23DA6B"/>
    <w:rsid w:val="5A246CF1"/>
    <w:rsid w:val="5A2B57E3"/>
    <w:rsid w:val="5A2C62E7"/>
    <w:rsid w:val="5A2EC316"/>
    <w:rsid w:val="5A2F3381"/>
    <w:rsid w:val="5A350B0C"/>
    <w:rsid w:val="5A3BB2F6"/>
    <w:rsid w:val="5A3DF893"/>
    <w:rsid w:val="5A3EF346"/>
    <w:rsid w:val="5A42ACBE"/>
    <w:rsid w:val="5A47DF00"/>
    <w:rsid w:val="5A485620"/>
    <w:rsid w:val="5A530CA7"/>
    <w:rsid w:val="5A61F87B"/>
    <w:rsid w:val="5A63AF90"/>
    <w:rsid w:val="5A6E2516"/>
    <w:rsid w:val="5A6E97A3"/>
    <w:rsid w:val="5A74B59F"/>
    <w:rsid w:val="5A757F43"/>
    <w:rsid w:val="5A7DD574"/>
    <w:rsid w:val="5A81E583"/>
    <w:rsid w:val="5A9737BF"/>
    <w:rsid w:val="5A9A6E73"/>
    <w:rsid w:val="5A9BBDB2"/>
    <w:rsid w:val="5AAB7006"/>
    <w:rsid w:val="5ACBA235"/>
    <w:rsid w:val="5AD78963"/>
    <w:rsid w:val="5AD93F94"/>
    <w:rsid w:val="5ADA1069"/>
    <w:rsid w:val="5ADB75CD"/>
    <w:rsid w:val="5AE6DB40"/>
    <w:rsid w:val="5AE873DA"/>
    <w:rsid w:val="5AEFB119"/>
    <w:rsid w:val="5B0DBA46"/>
    <w:rsid w:val="5B15EE3F"/>
    <w:rsid w:val="5B1CEAC1"/>
    <w:rsid w:val="5B1EC412"/>
    <w:rsid w:val="5B225981"/>
    <w:rsid w:val="5B27096A"/>
    <w:rsid w:val="5B2933DB"/>
    <w:rsid w:val="5B321DF1"/>
    <w:rsid w:val="5B326B37"/>
    <w:rsid w:val="5B327075"/>
    <w:rsid w:val="5B34FEA1"/>
    <w:rsid w:val="5B368FCF"/>
    <w:rsid w:val="5B3D1955"/>
    <w:rsid w:val="5B4B25AB"/>
    <w:rsid w:val="5B4C6138"/>
    <w:rsid w:val="5B5060FF"/>
    <w:rsid w:val="5B528EE9"/>
    <w:rsid w:val="5B5E81EB"/>
    <w:rsid w:val="5B5FEE41"/>
    <w:rsid w:val="5B6CA5F1"/>
    <w:rsid w:val="5B6D2040"/>
    <w:rsid w:val="5B7E9FFE"/>
    <w:rsid w:val="5B842EB2"/>
    <w:rsid w:val="5B8D3CA1"/>
    <w:rsid w:val="5B924013"/>
    <w:rsid w:val="5B93DDB4"/>
    <w:rsid w:val="5B957D7B"/>
    <w:rsid w:val="5B9B5431"/>
    <w:rsid w:val="5BA85446"/>
    <w:rsid w:val="5BAA3190"/>
    <w:rsid w:val="5BB5408D"/>
    <w:rsid w:val="5BC1E6B9"/>
    <w:rsid w:val="5BC23B76"/>
    <w:rsid w:val="5BC2C3AB"/>
    <w:rsid w:val="5BCB7716"/>
    <w:rsid w:val="5BDB1340"/>
    <w:rsid w:val="5BDB35B6"/>
    <w:rsid w:val="5BDDFEEA"/>
    <w:rsid w:val="5BDF19D8"/>
    <w:rsid w:val="5BE8CAC9"/>
    <w:rsid w:val="5BF589ED"/>
    <w:rsid w:val="5BF9FB7D"/>
    <w:rsid w:val="5BFAE341"/>
    <w:rsid w:val="5BFBD4F8"/>
    <w:rsid w:val="5BFE1746"/>
    <w:rsid w:val="5BFEFD75"/>
    <w:rsid w:val="5C00426F"/>
    <w:rsid w:val="5C016C93"/>
    <w:rsid w:val="5C06A162"/>
    <w:rsid w:val="5C07D501"/>
    <w:rsid w:val="5C0930D7"/>
    <w:rsid w:val="5C0AB15B"/>
    <w:rsid w:val="5C27A9B0"/>
    <w:rsid w:val="5C2B3C14"/>
    <w:rsid w:val="5C385932"/>
    <w:rsid w:val="5C399AD0"/>
    <w:rsid w:val="5C3A0A89"/>
    <w:rsid w:val="5C3B9874"/>
    <w:rsid w:val="5C4079B6"/>
    <w:rsid w:val="5C43C158"/>
    <w:rsid w:val="5C4F3E8E"/>
    <w:rsid w:val="5C59C6AE"/>
    <w:rsid w:val="5C5B252E"/>
    <w:rsid w:val="5C5B2C40"/>
    <w:rsid w:val="5C5C09FC"/>
    <w:rsid w:val="5C5CAD20"/>
    <w:rsid w:val="5C5D1D59"/>
    <w:rsid w:val="5C682D9B"/>
    <w:rsid w:val="5C6925C3"/>
    <w:rsid w:val="5C6D8C3E"/>
    <w:rsid w:val="5C6DF579"/>
    <w:rsid w:val="5C72ADC0"/>
    <w:rsid w:val="5C7958CC"/>
    <w:rsid w:val="5C7A267B"/>
    <w:rsid w:val="5C7A30FA"/>
    <w:rsid w:val="5C7D1575"/>
    <w:rsid w:val="5C81276E"/>
    <w:rsid w:val="5C85889C"/>
    <w:rsid w:val="5C885E8B"/>
    <w:rsid w:val="5C8C1DDC"/>
    <w:rsid w:val="5C8E9819"/>
    <w:rsid w:val="5C8F9EA6"/>
    <w:rsid w:val="5C909580"/>
    <w:rsid w:val="5C9DB5C0"/>
    <w:rsid w:val="5CB44EFC"/>
    <w:rsid w:val="5CB5042F"/>
    <w:rsid w:val="5CC73007"/>
    <w:rsid w:val="5CCAF29E"/>
    <w:rsid w:val="5CCC2D57"/>
    <w:rsid w:val="5CCD64DF"/>
    <w:rsid w:val="5CDC4B0F"/>
    <w:rsid w:val="5CE00AEB"/>
    <w:rsid w:val="5CE1E69C"/>
    <w:rsid w:val="5CE2DABF"/>
    <w:rsid w:val="5CEE4619"/>
    <w:rsid w:val="5CF1D2BC"/>
    <w:rsid w:val="5D046850"/>
    <w:rsid w:val="5D07B918"/>
    <w:rsid w:val="5D089BD5"/>
    <w:rsid w:val="5D0955E2"/>
    <w:rsid w:val="5D14665E"/>
    <w:rsid w:val="5D4EB0FA"/>
    <w:rsid w:val="5D510C9C"/>
    <w:rsid w:val="5D5D6999"/>
    <w:rsid w:val="5D61324C"/>
    <w:rsid w:val="5D64D656"/>
    <w:rsid w:val="5D670C97"/>
    <w:rsid w:val="5D72AFB4"/>
    <w:rsid w:val="5D75727E"/>
    <w:rsid w:val="5D7931FF"/>
    <w:rsid w:val="5D90B891"/>
    <w:rsid w:val="5D92F38E"/>
    <w:rsid w:val="5D977898"/>
    <w:rsid w:val="5D9CBA61"/>
    <w:rsid w:val="5DA3E531"/>
    <w:rsid w:val="5DB23847"/>
    <w:rsid w:val="5DB3A7E9"/>
    <w:rsid w:val="5DB6B396"/>
    <w:rsid w:val="5DB7E752"/>
    <w:rsid w:val="5DB92759"/>
    <w:rsid w:val="5DC188FA"/>
    <w:rsid w:val="5DC1F41C"/>
    <w:rsid w:val="5DC3CD3E"/>
    <w:rsid w:val="5DC646F1"/>
    <w:rsid w:val="5DC8E626"/>
    <w:rsid w:val="5DD35710"/>
    <w:rsid w:val="5DD5986A"/>
    <w:rsid w:val="5DDB751E"/>
    <w:rsid w:val="5DDC76A3"/>
    <w:rsid w:val="5DE38C30"/>
    <w:rsid w:val="5DEC436C"/>
    <w:rsid w:val="5DEF362B"/>
    <w:rsid w:val="5DF5DCCB"/>
    <w:rsid w:val="5DFE11ED"/>
    <w:rsid w:val="5E05B16B"/>
    <w:rsid w:val="5E0C6597"/>
    <w:rsid w:val="5E13E194"/>
    <w:rsid w:val="5E19AFDF"/>
    <w:rsid w:val="5E1BF14A"/>
    <w:rsid w:val="5E2601B3"/>
    <w:rsid w:val="5E2B5132"/>
    <w:rsid w:val="5E2F08DD"/>
    <w:rsid w:val="5E31E498"/>
    <w:rsid w:val="5E32C41F"/>
    <w:rsid w:val="5E32D0E2"/>
    <w:rsid w:val="5E3705B3"/>
    <w:rsid w:val="5E37AC5A"/>
    <w:rsid w:val="5E3ECF47"/>
    <w:rsid w:val="5E492B2B"/>
    <w:rsid w:val="5E4989C6"/>
    <w:rsid w:val="5E4CC456"/>
    <w:rsid w:val="5E4D2755"/>
    <w:rsid w:val="5E4E1E64"/>
    <w:rsid w:val="5E527E58"/>
    <w:rsid w:val="5E585777"/>
    <w:rsid w:val="5E590E1F"/>
    <w:rsid w:val="5E5AE87E"/>
    <w:rsid w:val="5E5CFC6A"/>
    <w:rsid w:val="5E5D1886"/>
    <w:rsid w:val="5E602F4C"/>
    <w:rsid w:val="5E61B742"/>
    <w:rsid w:val="5E61DEBA"/>
    <w:rsid w:val="5E65A973"/>
    <w:rsid w:val="5E840E0B"/>
    <w:rsid w:val="5E85E05E"/>
    <w:rsid w:val="5E85E119"/>
    <w:rsid w:val="5E86A46B"/>
    <w:rsid w:val="5E86BD81"/>
    <w:rsid w:val="5E89B0CF"/>
    <w:rsid w:val="5E8A1CBB"/>
    <w:rsid w:val="5E930455"/>
    <w:rsid w:val="5E9E0773"/>
    <w:rsid w:val="5EA075D9"/>
    <w:rsid w:val="5EAEEB07"/>
    <w:rsid w:val="5EB5457E"/>
    <w:rsid w:val="5EB66570"/>
    <w:rsid w:val="5EBAA3A2"/>
    <w:rsid w:val="5EC1492D"/>
    <w:rsid w:val="5EC28421"/>
    <w:rsid w:val="5EC2C51F"/>
    <w:rsid w:val="5EC5A8CE"/>
    <w:rsid w:val="5ECCA1DD"/>
    <w:rsid w:val="5ED05980"/>
    <w:rsid w:val="5ED4DD82"/>
    <w:rsid w:val="5ED4FD77"/>
    <w:rsid w:val="5ED61EB9"/>
    <w:rsid w:val="5ED725E3"/>
    <w:rsid w:val="5ED9C0FD"/>
    <w:rsid w:val="5EE5DAD6"/>
    <w:rsid w:val="5EE75BF8"/>
    <w:rsid w:val="5EFAE638"/>
    <w:rsid w:val="5F0108CE"/>
    <w:rsid w:val="5F0C7F8E"/>
    <w:rsid w:val="5F1458E3"/>
    <w:rsid w:val="5F168617"/>
    <w:rsid w:val="5F1BB437"/>
    <w:rsid w:val="5F1FBF8A"/>
    <w:rsid w:val="5F23B2A2"/>
    <w:rsid w:val="5F24E399"/>
    <w:rsid w:val="5F2B64BC"/>
    <w:rsid w:val="5F405105"/>
    <w:rsid w:val="5F41BFF6"/>
    <w:rsid w:val="5F455A91"/>
    <w:rsid w:val="5F45DBB5"/>
    <w:rsid w:val="5F5CD341"/>
    <w:rsid w:val="5F65B52D"/>
    <w:rsid w:val="5F65E332"/>
    <w:rsid w:val="5F727556"/>
    <w:rsid w:val="5F7E176A"/>
    <w:rsid w:val="5F887C6D"/>
    <w:rsid w:val="5F8F635E"/>
    <w:rsid w:val="5F900D6E"/>
    <w:rsid w:val="5F904940"/>
    <w:rsid w:val="5F926B3A"/>
    <w:rsid w:val="5FAD1997"/>
    <w:rsid w:val="5FBE6D2C"/>
    <w:rsid w:val="5FC41CD8"/>
    <w:rsid w:val="5FC42A39"/>
    <w:rsid w:val="5FC70EB7"/>
    <w:rsid w:val="5FC84B6F"/>
    <w:rsid w:val="5FCAF0B0"/>
    <w:rsid w:val="5FCE3E6B"/>
    <w:rsid w:val="5FD04B50"/>
    <w:rsid w:val="5FDC6619"/>
    <w:rsid w:val="5FDD3D94"/>
    <w:rsid w:val="5FE9DDCD"/>
    <w:rsid w:val="5FECD2C7"/>
    <w:rsid w:val="5FF108D2"/>
    <w:rsid w:val="5FF20790"/>
    <w:rsid w:val="5FFABC36"/>
    <w:rsid w:val="5FFC5DC9"/>
    <w:rsid w:val="600819CC"/>
    <w:rsid w:val="6008516A"/>
    <w:rsid w:val="6010A008"/>
    <w:rsid w:val="6017C892"/>
    <w:rsid w:val="60193EBA"/>
    <w:rsid w:val="6026F8CD"/>
    <w:rsid w:val="6027AB68"/>
    <w:rsid w:val="602BE68C"/>
    <w:rsid w:val="603565ED"/>
    <w:rsid w:val="604295D5"/>
    <w:rsid w:val="6049844C"/>
    <w:rsid w:val="604A42E8"/>
    <w:rsid w:val="6055D5A3"/>
    <w:rsid w:val="60616F18"/>
    <w:rsid w:val="606D720E"/>
    <w:rsid w:val="6074E971"/>
    <w:rsid w:val="607649DA"/>
    <w:rsid w:val="607B8A79"/>
    <w:rsid w:val="6080146A"/>
    <w:rsid w:val="60814DE5"/>
    <w:rsid w:val="608DB345"/>
    <w:rsid w:val="608E5857"/>
    <w:rsid w:val="6091E2AB"/>
    <w:rsid w:val="6092B298"/>
    <w:rsid w:val="60952038"/>
    <w:rsid w:val="609A4242"/>
    <w:rsid w:val="609A6820"/>
    <w:rsid w:val="60A0D5C1"/>
    <w:rsid w:val="60A1CDE8"/>
    <w:rsid w:val="60B2AADC"/>
    <w:rsid w:val="60B35516"/>
    <w:rsid w:val="60B79EFD"/>
    <w:rsid w:val="60C0F48C"/>
    <w:rsid w:val="60C3B7F1"/>
    <w:rsid w:val="60C4F1D1"/>
    <w:rsid w:val="60C4F95D"/>
    <w:rsid w:val="60C8437A"/>
    <w:rsid w:val="60D77013"/>
    <w:rsid w:val="60DA4A3F"/>
    <w:rsid w:val="60DA56ED"/>
    <w:rsid w:val="60DC74AC"/>
    <w:rsid w:val="60E535CF"/>
    <w:rsid w:val="60E91E28"/>
    <w:rsid w:val="60E9E5AE"/>
    <w:rsid w:val="60FD7631"/>
    <w:rsid w:val="6106F438"/>
    <w:rsid w:val="61089B92"/>
    <w:rsid w:val="611B65FC"/>
    <w:rsid w:val="6120B601"/>
    <w:rsid w:val="6126CAC9"/>
    <w:rsid w:val="612DC6AC"/>
    <w:rsid w:val="612ECD53"/>
    <w:rsid w:val="61357778"/>
    <w:rsid w:val="613A7035"/>
    <w:rsid w:val="6140F014"/>
    <w:rsid w:val="61545AA4"/>
    <w:rsid w:val="6157CE1C"/>
    <w:rsid w:val="616025D8"/>
    <w:rsid w:val="61641A58"/>
    <w:rsid w:val="61746EC6"/>
    <w:rsid w:val="6176EFBB"/>
    <w:rsid w:val="61787455"/>
    <w:rsid w:val="617EB1AD"/>
    <w:rsid w:val="618B8C74"/>
    <w:rsid w:val="618C7CAC"/>
    <w:rsid w:val="618DD72C"/>
    <w:rsid w:val="619749FB"/>
    <w:rsid w:val="61A3E32C"/>
    <w:rsid w:val="61A9E609"/>
    <w:rsid w:val="61B0E4AF"/>
    <w:rsid w:val="61B827D4"/>
    <w:rsid w:val="61C3002A"/>
    <w:rsid w:val="61C30FCC"/>
    <w:rsid w:val="61CCE544"/>
    <w:rsid w:val="61D0D5B1"/>
    <w:rsid w:val="61D81FF9"/>
    <w:rsid w:val="61D9CF59"/>
    <w:rsid w:val="61DA73AD"/>
    <w:rsid w:val="61DD01C0"/>
    <w:rsid w:val="61E5C875"/>
    <w:rsid w:val="61E61EBD"/>
    <w:rsid w:val="61EF136E"/>
    <w:rsid w:val="61F0E6F5"/>
    <w:rsid w:val="61FED7B4"/>
    <w:rsid w:val="62042B4B"/>
    <w:rsid w:val="620711E6"/>
    <w:rsid w:val="620E686E"/>
    <w:rsid w:val="62116942"/>
    <w:rsid w:val="6219C713"/>
    <w:rsid w:val="623F66E2"/>
    <w:rsid w:val="623FBE1E"/>
    <w:rsid w:val="6240AF7F"/>
    <w:rsid w:val="6242A67F"/>
    <w:rsid w:val="624335E5"/>
    <w:rsid w:val="6243757E"/>
    <w:rsid w:val="62451F1D"/>
    <w:rsid w:val="62494069"/>
    <w:rsid w:val="624DF2BC"/>
    <w:rsid w:val="62500862"/>
    <w:rsid w:val="62669C2F"/>
    <w:rsid w:val="6270B65E"/>
    <w:rsid w:val="627C786C"/>
    <w:rsid w:val="6281D10D"/>
    <w:rsid w:val="62839E3B"/>
    <w:rsid w:val="628C0AB8"/>
    <w:rsid w:val="6291D65C"/>
    <w:rsid w:val="6294CAA1"/>
    <w:rsid w:val="629D1EE1"/>
    <w:rsid w:val="62A702A2"/>
    <w:rsid w:val="62A8CC10"/>
    <w:rsid w:val="62AB0FCF"/>
    <w:rsid w:val="62AD117B"/>
    <w:rsid w:val="62B5D12A"/>
    <w:rsid w:val="62B77CF7"/>
    <w:rsid w:val="62BA69EE"/>
    <w:rsid w:val="62BE30C6"/>
    <w:rsid w:val="62C4BBEE"/>
    <w:rsid w:val="62CB122D"/>
    <w:rsid w:val="62CD910C"/>
    <w:rsid w:val="62D0292C"/>
    <w:rsid w:val="62D4D40D"/>
    <w:rsid w:val="62E01954"/>
    <w:rsid w:val="62E2EC49"/>
    <w:rsid w:val="62E71E77"/>
    <w:rsid w:val="62EDD062"/>
    <w:rsid w:val="62F026F9"/>
    <w:rsid w:val="62F42D43"/>
    <w:rsid w:val="62FD61FE"/>
    <w:rsid w:val="62FEA5FC"/>
    <w:rsid w:val="6307D5C1"/>
    <w:rsid w:val="6313AB2A"/>
    <w:rsid w:val="63154D93"/>
    <w:rsid w:val="63156366"/>
    <w:rsid w:val="6319D472"/>
    <w:rsid w:val="6319D9D6"/>
    <w:rsid w:val="631D41C9"/>
    <w:rsid w:val="632B9FE8"/>
    <w:rsid w:val="632C809E"/>
    <w:rsid w:val="633757A8"/>
    <w:rsid w:val="634388D1"/>
    <w:rsid w:val="63497774"/>
    <w:rsid w:val="634C3363"/>
    <w:rsid w:val="635017CD"/>
    <w:rsid w:val="636BC1C1"/>
    <w:rsid w:val="637666FE"/>
    <w:rsid w:val="637AA2FD"/>
    <w:rsid w:val="637F8BF5"/>
    <w:rsid w:val="63879E8A"/>
    <w:rsid w:val="6393489E"/>
    <w:rsid w:val="6393E352"/>
    <w:rsid w:val="639C7C8B"/>
    <w:rsid w:val="63A0110A"/>
    <w:rsid w:val="63A38F3B"/>
    <w:rsid w:val="63A55FCD"/>
    <w:rsid w:val="63AA5F0E"/>
    <w:rsid w:val="63B4323A"/>
    <w:rsid w:val="63BF2227"/>
    <w:rsid w:val="63BF3759"/>
    <w:rsid w:val="63C63028"/>
    <w:rsid w:val="63D5B765"/>
    <w:rsid w:val="63D7E646"/>
    <w:rsid w:val="63F1E1D0"/>
    <w:rsid w:val="63F48F0F"/>
    <w:rsid w:val="63F5A5CF"/>
    <w:rsid w:val="63FD460F"/>
    <w:rsid w:val="64045CB7"/>
    <w:rsid w:val="6418B537"/>
    <w:rsid w:val="641B1AFC"/>
    <w:rsid w:val="641B77AB"/>
    <w:rsid w:val="641ED234"/>
    <w:rsid w:val="642D113C"/>
    <w:rsid w:val="642E07E9"/>
    <w:rsid w:val="6430FACD"/>
    <w:rsid w:val="643FED5C"/>
    <w:rsid w:val="64439F45"/>
    <w:rsid w:val="644A15A5"/>
    <w:rsid w:val="6452FBC7"/>
    <w:rsid w:val="64558CF1"/>
    <w:rsid w:val="645E0391"/>
    <w:rsid w:val="645E104A"/>
    <w:rsid w:val="6461EDA6"/>
    <w:rsid w:val="64815701"/>
    <w:rsid w:val="648704F2"/>
    <w:rsid w:val="648753F3"/>
    <w:rsid w:val="64887B39"/>
    <w:rsid w:val="6495121A"/>
    <w:rsid w:val="649E9BBF"/>
    <w:rsid w:val="64A984DD"/>
    <w:rsid w:val="64AB7441"/>
    <w:rsid w:val="64B0C15A"/>
    <w:rsid w:val="64C8E002"/>
    <w:rsid w:val="64CB6E39"/>
    <w:rsid w:val="64D8662A"/>
    <w:rsid w:val="64DAA212"/>
    <w:rsid w:val="64E1A4FD"/>
    <w:rsid w:val="64E1DF0C"/>
    <w:rsid w:val="64E4F193"/>
    <w:rsid w:val="64EA3966"/>
    <w:rsid w:val="64F87DEE"/>
    <w:rsid w:val="64F92B66"/>
    <w:rsid w:val="650481AE"/>
    <w:rsid w:val="650D0622"/>
    <w:rsid w:val="650E1F0A"/>
    <w:rsid w:val="6510F5CC"/>
    <w:rsid w:val="651C0CD0"/>
    <w:rsid w:val="653200EF"/>
    <w:rsid w:val="653F23BF"/>
    <w:rsid w:val="6542C552"/>
    <w:rsid w:val="65471F3A"/>
    <w:rsid w:val="6548006D"/>
    <w:rsid w:val="654924C4"/>
    <w:rsid w:val="654BBB9F"/>
    <w:rsid w:val="654CDADA"/>
    <w:rsid w:val="655C0378"/>
    <w:rsid w:val="656A6F31"/>
    <w:rsid w:val="656BB07C"/>
    <w:rsid w:val="6577825C"/>
    <w:rsid w:val="65850CFF"/>
    <w:rsid w:val="6589EAE1"/>
    <w:rsid w:val="658AB324"/>
    <w:rsid w:val="658CB23D"/>
    <w:rsid w:val="658D0780"/>
    <w:rsid w:val="658FB3DF"/>
    <w:rsid w:val="65939611"/>
    <w:rsid w:val="65970D14"/>
    <w:rsid w:val="6599CD78"/>
    <w:rsid w:val="659BD85C"/>
    <w:rsid w:val="659C3FEF"/>
    <w:rsid w:val="659C5CA1"/>
    <w:rsid w:val="65A060A7"/>
    <w:rsid w:val="65A1DCAC"/>
    <w:rsid w:val="65AC9483"/>
    <w:rsid w:val="65BE651B"/>
    <w:rsid w:val="65C12CDC"/>
    <w:rsid w:val="65C3F04F"/>
    <w:rsid w:val="65C80A43"/>
    <w:rsid w:val="65CD0A66"/>
    <w:rsid w:val="65D02362"/>
    <w:rsid w:val="65DEC3FA"/>
    <w:rsid w:val="65E7B3F0"/>
    <w:rsid w:val="65E8808C"/>
    <w:rsid w:val="65EB22ED"/>
    <w:rsid w:val="65F53A31"/>
    <w:rsid w:val="65F6CF18"/>
    <w:rsid w:val="65FD1726"/>
    <w:rsid w:val="660223FE"/>
    <w:rsid w:val="66057A57"/>
    <w:rsid w:val="660AAA6F"/>
    <w:rsid w:val="6610E24F"/>
    <w:rsid w:val="66127952"/>
    <w:rsid w:val="6614E353"/>
    <w:rsid w:val="6621D522"/>
    <w:rsid w:val="6622C869"/>
    <w:rsid w:val="662D17B4"/>
    <w:rsid w:val="662F75CF"/>
    <w:rsid w:val="663276B8"/>
    <w:rsid w:val="6636ED2F"/>
    <w:rsid w:val="6637D32C"/>
    <w:rsid w:val="66516B6C"/>
    <w:rsid w:val="665CD507"/>
    <w:rsid w:val="665E1BA7"/>
    <w:rsid w:val="6665AD80"/>
    <w:rsid w:val="666D0E0B"/>
    <w:rsid w:val="666DB0F4"/>
    <w:rsid w:val="6675028C"/>
    <w:rsid w:val="667E2F47"/>
    <w:rsid w:val="66844EF1"/>
    <w:rsid w:val="66A1E4F9"/>
    <w:rsid w:val="66A54D78"/>
    <w:rsid w:val="66AE1C56"/>
    <w:rsid w:val="66B12AAA"/>
    <w:rsid w:val="66B5F577"/>
    <w:rsid w:val="66B83519"/>
    <w:rsid w:val="66B87359"/>
    <w:rsid w:val="66BC4E2B"/>
    <w:rsid w:val="66C46CEC"/>
    <w:rsid w:val="66C5D65C"/>
    <w:rsid w:val="66C6D221"/>
    <w:rsid w:val="66CB572D"/>
    <w:rsid w:val="66CDE40B"/>
    <w:rsid w:val="66CE9C4C"/>
    <w:rsid w:val="66E390C1"/>
    <w:rsid w:val="66EAAB8F"/>
    <w:rsid w:val="66EE1EB8"/>
    <w:rsid w:val="66FD1E05"/>
    <w:rsid w:val="67017ADF"/>
    <w:rsid w:val="670363B5"/>
    <w:rsid w:val="670559FD"/>
    <w:rsid w:val="670956E1"/>
    <w:rsid w:val="670B869F"/>
    <w:rsid w:val="670F3A81"/>
    <w:rsid w:val="67307AC0"/>
    <w:rsid w:val="67347473"/>
    <w:rsid w:val="6735743F"/>
    <w:rsid w:val="67411AE3"/>
    <w:rsid w:val="67451BC3"/>
    <w:rsid w:val="6746FEDD"/>
    <w:rsid w:val="67513516"/>
    <w:rsid w:val="6756B4E4"/>
    <w:rsid w:val="675E8D4E"/>
    <w:rsid w:val="6762978E"/>
    <w:rsid w:val="676FBC85"/>
    <w:rsid w:val="6777A6D6"/>
    <w:rsid w:val="677D342D"/>
    <w:rsid w:val="6781B849"/>
    <w:rsid w:val="678B647C"/>
    <w:rsid w:val="6790E052"/>
    <w:rsid w:val="679E7634"/>
    <w:rsid w:val="67A5ABD0"/>
    <w:rsid w:val="67A85F29"/>
    <w:rsid w:val="67A8986E"/>
    <w:rsid w:val="67BD7D4C"/>
    <w:rsid w:val="67C0EEC3"/>
    <w:rsid w:val="67D5DA78"/>
    <w:rsid w:val="67D9B79D"/>
    <w:rsid w:val="67E0D306"/>
    <w:rsid w:val="67E2CE84"/>
    <w:rsid w:val="67EDB805"/>
    <w:rsid w:val="67EFE1BC"/>
    <w:rsid w:val="6804D5DA"/>
    <w:rsid w:val="68136697"/>
    <w:rsid w:val="68181432"/>
    <w:rsid w:val="681B3078"/>
    <w:rsid w:val="6823AB9F"/>
    <w:rsid w:val="68271190"/>
    <w:rsid w:val="682770AB"/>
    <w:rsid w:val="682BCE51"/>
    <w:rsid w:val="68344F93"/>
    <w:rsid w:val="683D4070"/>
    <w:rsid w:val="684C37CE"/>
    <w:rsid w:val="6854CD8F"/>
    <w:rsid w:val="685CBC63"/>
    <w:rsid w:val="685E078F"/>
    <w:rsid w:val="686134AB"/>
    <w:rsid w:val="68621CBB"/>
    <w:rsid w:val="68719841"/>
    <w:rsid w:val="6877C3FC"/>
    <w:rsid w:val="68898F7F"/>
    <w:rsid w:val="688E7BBD"/>
    <w:rsid w:val="6892B590"/>
    <w:rsid w:val="689749F1"/>
    <w:rsid w:val="6898BCDA"/>
    <w:rsid w:val="68A324FF"/>
    <w:rsid w:val="68A6B426"/>
    <w:rsid w:val="68AC7F06"/>
    <w:rsid w:val="68B014E8"/>
    <w:rsid w:val="68B509C4"/>
    <w:rsid w:val="68BEEFB7"/>
    <w:rsid w:val="68D119EA"/>
    <w:rsid w:val="68D2D418"/>
    <w:rsid w:val="68DF25D5"/>
    <w:rsid w:val="68E0CB8F"/>
    <w:rsid w:val="68E867FC"/>
    <w:rsid w:val="68F77228"/>
    <w:rsid w:val="68FB15D0"/>
    <w:rsid w:val="68FF329D"/>
    <w:rsid w:val="68FF78AD"/>
    <w:rsid w:val="690117B5"/>
    <w:rsid w:val="6906391B"/>
    <w:rsid w:val="6910AB82"/>
    <w:rsid w:val="691519CF"/>
    <w:rsid w:val="69172803"/>
    <w:rsid w:val="692E1EED"/>
    <w:rsid w:val="693104E4"/>
    <w:rsid w:val="69322AE6"/>
    <w:rsid w:val="69341E1E"/>
    <w:rsid w:val="69347418"/>
    <w:rsid w:val="6937895C"/>
    <w:rsid w:val="693C2053"/>
    <w:rsid w:val="693CCD36"/>
    <w:rsid w:val="69465A69"/>
    <w:rsid w:val="694A05F8"/>
    <w:rsid w:val="695CC8F1"/>
    <w:rsid w:val="6965B40D"/>
    <w:rsid w:val="6967B379"/>
    <w:rsid w:val="69680D34"/>
    <w:rsid w:val="696944E9"/>
    <w:rsid w:val="696FEBBC"/>
    <w:rsid w:val="697C8F1E"/>
    <w:rsid w:val="698BC0A8"/>
    <w:rsid w:val="698F0BF2"/>
    <w:rsid w:val="6995C776"/>
    <w:rsid w:val="699D8199"/>
    <w:rsid w:val="69A4CFC5"/>
    <w:rsid w:val="69A887E3"/>
    <w:rsid w:val="69AB6F46"/>
    <w:rsid w:val="69B1938E"/>
    <w:rsid w:val="69B2D092"/>
    <w:rsid w:val="69B30C2F"/>
    <w:rsid w:val="69B32BC6"/>
    <w:rsid w:val="69B374C9"/>
    <w:rsid w:val="69B62C96"/>
    <w:rsid w:val="69CEBD40"/>
    <w:rsid w:val="69D97A48"/>
    <w:rsid w:val="69DFF805"/>
    <w:rsid w:val="69FAD924"/>
    <w:rsid w:val="69FF0578"/>
    <w:rsid w:val="6A0140DF"/>
    <w:rsid w:val="6A0782C9"/>
    <w:rsid w:val="6A0D7CF8"/>
    <w:rsid w:val="6A0E24DE"/>
    <w:rsid w:val="6A0FB050"/>
    <w:rsid w:val="6A12A221"/>
    <w:rsid w:val="6A1757E0"/>
    <w:rsid w:val="6A22E1B7"/>
    <w:rsid w:val="6A2CC856"/>
    <w:rsid w:val="6A2D4C5F"/>
    <w:rsid w:val="6A32509C"/>
    <w:rsid w:val="6A43E58F"/>
    <w:rsid w:val="6A469E6E"/>
    <w:rsid w:val="6A479C61"/>
    <w:rsid w:val="6A5707FC"/>
    <w:rsid w:val="6A57B542"/>
    <w:rsid w:val="6A5FAF8B"/>
    <w:rsid w:val="6A683BAB"/>
    <w:rsid w:val="6A72E386"/>
    <w:rsid w:val="6A79553A"/>
    <w:rsid w:val="6A7B890F"/>
    <w:rsid w:val="6A8C43EC"/>
    <w:rsid w:val="6A94E9A1"/>
    <w:rsid w:val="6AAEE38D"/>
    <w:rsid w:val="6ABC3DED"/>
    <w:rsid w:val="6AC852DA"/>
    <w:rsid w:val="6ACC6101"/>
    <w:rsid w:val="6ADAA06A"/>
    <w:rsid w:val="6AE08D2C"/>
    <w:rsid w:val="6AE925BD"/>
    <w:rsid w:val="6AEEDA5C"/>
    <w:rsid w:val="6AF43274"/>
    <w:rsid w:val="6AF7430B"/>
    <w:rsid w:val="6AFC3499"/>
    <w:rsid w:val="6B044EA9"/>
    <w:rsid w:val="6B06BD3B"/>
    <w:rsid w:val="6B0B392C"/>
    <w:rsid w:val="6B1E50A8"/>
    <w:rsid w:val="6B20D43F"/>
    <w:rsid w:val="6B2982F9"/>
    <w:rsid w:val="6B32C166"/>
    <w:rsid w:val="6B39A2DD"/>
    <w:rsid w:val="6B39E38C"/>
    <w:rsid w:val="6B3FD105"/>
    <w:rsid w:val="6B41C5BD"/>
    <w:rsid w:val="6B555812"/>
    <w:rsid w:val="6B602EAE"/>
    <w:rsid w:val="6B60BAC3"/>
    <w:rsid w:val="6B65360D"/>
    <w:rsid w:val="6B6B272A"/>
    <w:rsid w:val="6B6C3DF6"/>
    <w:rsid w:val="6B706563"/>
    <w:rsid w:val="6B771635"/>
    <w:rsid w:val="6B78E879"/>
    <w:rsid w:val="6B842DD2"/>
    <w:rsid w:val="6B8834EB"/>
    <w:rsid w:val="6BA29007"/>
    <w:rsid w:val="6BA37640"/>
    <w:rsid w:val="6BA6877E"/>
    <w:rsid w:val="6BABD958"/>
    <w:rsid w:val="6BABF061"/>
    <w:rsid w:val="6BB7812F"/>
    <w:rsid w:val="6BBDD5CA"/>
    <w:rsid w:val="6BC0AFDB"/>
    <w:rsid w:val="6BC9E172"/>
    <w:rsid w:val="6BCF31AD"/>
    <w:rsid w:val="6BE0A340"/>
    <w:rsid w:val="6BE20EB0"/>
    <w:rsid w:val="6BE3C34D"/>
    <w:rsid w:val="6BEC512A"/>
    <w:rsid w:val="6BF0FCCC"/>
    <w:rsid w:val="6BF34A69"/>
    <w:rsid w:val="6BF92032"/>
    <w:rsid w:val="6C08E31A"/>
    <w:rsid w:val="6C10B1EE"/>
    <w:rsid w:val="6C14574D"/>
    <w:rsid w:val="6C17B2AE"/>
    <w:rsid w:val="6C1C9454"/>
    <w:rsid w:val="6C1F8A53"/>
    <w:rsid w:val="6C23B44E"/>
    <w:rsid w:val="6C247B17"/>
    <w:rsid w:val="6C29C988"/>
    <w:rsid w:val="6C2F3F38"/>
    <w:rsid w:val="6C4E4D31"/>
    <w:rsid w:val="6C6054C2"/>
    <w:rsid w:val="6C61A14A"/>
    <w:rsid w:val="6C643281"/>
    <w:rsid w:val="6C67F985"/>
    <w:rsid w:val="6C68066D"/>
    <w:rsid w:val="6C71D326"/>
    <w:rsid w:val="6C7264FD"/>
    <w:rsid w:val="6C75C960"/>
    <w:rsid w:val="6C7FABCB"/>
    <w:rsid w:val="6C82FA88"/>
    <w:rsid w:val="6C8331A9"/>
    <w:rsid w:val="6C83B2C5"/>
    <w:rsid w:val="6C8A2888"/>
    <w:rsid w:val="6C9E2E15"/>
    <w:rsid w:val="6CA23A17"/>
    <w:rsid w:val="6CA2CE89"/>
    <w:rsid w:val="6CA9E5A9"/>
    <w:rsid w:val="6CAA4CD5"/>
    <w:rsid w:val="6CAAE5B8"/>
    <w:rsid w:val="6CABE6AA"/>
    <w:rsid w:val="6CB25F2C"/>
    <w:rsid w:val="6CB58BCD"/>
    <w:rsid w:val="6CB5E905"/>
    <w:rsid w:val="6CB95011"/>
    <w:rsid w:val="6CBAEB36"/>
    <w:rsid w:val="6CBDFEDA"/>
    <w:rsid w:val="6CE9CDE0"/>
    <w:rsid w:val="6CEB58AF"/>
    <w:rsid w:val="6CF22048"/>
    <w:rsid w:val="6CF75563"/>
    <w:rsid w:val="6CF7BE64"/>
    <w:rsid w:val="6CF8AD00"/>
    <w:rsid w:val="6CFB09CF"/>
    <w:rsid w:val="6CFC9906"/>
    <w:rsid w:val="6CFDF166"/>
    <w:rsid w:val="6D011505"/>
    <w:rsid w:val="6D0BFEF1"/>
    <w:rsid w:val="6D0C458C"/>
    <w:rsid w:val="6D0C66C0"/>
    <w:rsid w:val="6D28FAB4"/>
    <w:rsid w:val="6D299D7F"/>
    <w:rsid w:val="6D2AD2BC"/>
    <w:rsid w:val="6D37480F"/>
    <w:rsid w:val="6D38D63E"/>
    <w:rsid w:val="6D3F9AFF"/>
    <w:rsid w:val="6D40E86A"/>
    <w:rsid w:val="6D45A9D0"/>
    <w:rsid w:val="6D46DC1F"/>
    <w:rsid w:val="6D47D09F"/>
    <w:rsid w:val="6D48F2F3"/>
    <w:rsid w:val="6D49AA08"/>
    <w:rsid w:val="6D4E5F5C"/>
    <w:rsid w:val="6D4F738A"/>
    <w:rsid w:val="6D51C528"/>
    <w:rsid w:val="6D55A7D1"/>
    <w:rsid w:val="6D56A37C"/>
    <w:rsid w:val="6D5D133D"/>
    <w:rsid w:val="6D66CD00"/>
    <w:rsid w:val="6D674E39"/>
    <w:rsid w:val="6D78A2B7"/>
    <w:rsid w:val="6D815BC4"/>
    <w:rsid w:val="6D82728B"/>
    <w:rsid w:val="6D85E0CA"/>
    <w:rsid w:val="6D897AB2"/>
    <w:rsid w:val="6D91FB78"/>
    <w:rsid w:val="6D927318"/>
    <w:rsid w:val="6D9617D2"/>
    <w:rsid w:val="6D97842B"/>
    <w:rsid w:val="6D982FE6"/>
    <w:rsid w:val="6D9D7854"/>
    <w:rsid w:val="6D9F6F36"/>
    <w:rsid w:val="6DA5F06C"/>
    <w:rsid w:val="6DA60AE5"/>
    <w:rsid w:val="6DADE63F"/>
    <w:rsid w:val="6DB84FD8"/>
    <w:rsid w:val="6DBB7DF3"/>
    <w:rsid w:val="6DC762D9"/>
    <w:rsid w:val="6DCEFA78"/>
    <w:rsid w:val="6DD1881E"/>
    <w:rsid w:val="6DD54B09"/>
    <w:rsid w:val="6DD8E385"/>
    <w:rsid w:val="6DE17F38"/>
    <w:rsid w:val="6DE3538B"/>
    <w:rsid w:val="6DE7C337"/>
    <w:rsid w:val="6DF23650"/>
    <w:rsid w:val="6DF63286"/>
    <w:rsid w:val="6E00EA22"/>
    <w:rsid w:val="6E07546C"/>
    <w:rsid w:val="6E09D11E"/>
    <w:rsid w:val="6E0A4B8B"/>
    <w:rsid w:val="6E12F8D7"/>
    <w:rsid w:val="6E1386B9"/>
    <w:rsid w:val="6E14DA78"/>
    <w:rsid w:val="6E1BF5CF"/>
    <w:rsid w:val="6E1E1D3B"/>
    <w:rsid w:val="6E2A0958"/>
    <w:rsid w:val="6E2FFC94"/>
    <w:rsid w:val="6E35F052"/>
    <w:rsid w:val="6E3ECB1B"/>
    <w:rsid w:val="6E3FFC40"/>
    <w:rsid w:val="6E4AA62C"/>
    <w:rsid w:val="6E4E3E67"/>
    <w:rsid w:val="6E50038E"/>
    <w:rsid w:val="6E52E13D"/>
    <w:rsid w:val="6E55A959"/>
    <w:rsid w:val="6E5E3DD1"/>
    <w:rsid w:val="6E822331"/>
    <w:rsid w:val="6E8C4CB0"/>
    <w:rsid w:val="6E8F907F"/>
    <w:rsid w:val="6E933F9C"/>
    <w:rsid w:val="6EA4F437"/>
    <w:rsid w:val="6EA90DFD"/>
    <w:rsid w:val="6EAA6B7C"/>
    <w:rsid w:val="6EADC600"/>
    <w:rsid w:val="6EAE3B64"/>
    <w:rsid w:val="6EB916F7"/>
    <w:rsid w:val="6EBBED7F"/>
    <w:rsid w:val="6EBDB368"/>
    <w:rsid w:val="6EC2CEAB"/>
    <w:rsid w:val="6EC4804D"/>
    <w:rsid w:val="6ECE1B1A"/>
    <w:rsid w:val="6ED1CABE"/>
    <w:rsid w:val="6EDAE6A3"/>
    <w:rsid w:val="6EF11A16"/>
    <w:rsid w:val="6EF1C199"/>
    <w:rsid w:val="6EF2D701"/>
    <w:rsid w:val="6EF9374E"/>
    <w:rsid w:val="6EFE0DDA"/>
    <w:rsid w:val="6EFECE06"/>
    <w:rsid w:val="6F025A8E"/>
    <w:rsid w:val="6F02F8B1"/>
    <w:rsid w:val="6F035B85"/>
    <w:rsid w:val="6F05E12D"/>
    <w:rsid w:val="6F155964"/>
    <w:rsid w:val="6F17A603"/>
    <w:rsid w:val="6F18C7F8"/>
    <w:rsid w:val="6F1A50B4"/>
    <w:rsid w:val="6F35EF64"/>
    <w:rsid w:val="6F3C850F"/>
    <w:rsid w:val="6F484C5B"/>
    <w:rsid w:val="6F4D939C"/>
    <w:rsid w:val="6F533E6A"/>
    <w:rsid w:val="6F540A2E"/>
    <w:rsid w:val="6F581BB1"/>
    <w:rsid w:val="6F5D3A4A"/>
    <w:rsid w:val="6F612D98"/>
    <w:rsid w:val="6F66CD24"/>
    <w:rsid w:val="6F7F7340"/>
    <w:rsid w:val="6F90771C"/>
    <w:rsid w:val="6F9A184D"/>
    <w:rsid w:val="6F9AF184"/>
    <w:rsid w:val="6F9BE449"/>
    <w:rsid w:val="6F9F3081"/>
    <w:rsid w:val="6FA39C0B"/>
    <w:rsid w:val="6FA5CAEB"/>
    <w:rsid w:val="6FA6E066"/>
    <w:rsid w:val="6FA87BF1"/>
    <w:rsid w:val="6FAA676A"/>
    <w:rsid w:val="6FB2A46A"/>
    <w:rsid w:val="6FB6B6D8"/>
    <w:rsid w:val="6FC1AADA"/>
    <w:rsid w:val="6FC92183"/>
    <w:rsid w:val="6FCCEBC3"/>
    <w:rsid w:val="6FD00C33"/>
    <w:rsid w:val="6FD0CE4D"/>
    <w:rsid w:val="6FD34E0D"/>
    <w:rsid w:val="6FD45AC3"/>
    <w:rsid w:val="6FD7AF25"/>
    <w:rsid w:val="6FDF0FA1"/>
    <w:rsid w:val="6FE53A17"/>
    <w:rsid w:val="6FEEDD83"/>
    <w:rsid w:val="6FF2057F"/>
    <w:rsid w:val="6FF5C9C4"/>
    <w:rsid w:val="6FF63196"/>
    <w:rsid w:val="6FF73953"/>
    <w:rsid w:val="6FF8691F"/>
    <w:rsid w:val="6FF8C4F9"/>
    <w:rsid w:val="6FFD8DDC"/>
    <w:rsid w:val="7001428E"/>
    <w:rsid w:val="7003B50B"/>
    <w:rsid w:val="7003ECF7"/>
    <w:rsid w:val="700F3B6B"/>
    <w:rsid w:val="7010B2B4"/>
    <w:rsid w:val="7014D03C"/>
    <w:rsid w:val="7018249D"/>
    <w:rsid w:val="702EFE38"/>
    <w:rsid w:val="702F22F6"/>
    <w:rsid w:val="7030D5F0"/>
    <w:rsid w:val="70318B3B"/>
    <w:rsid w:val="7036080D"/>
    <w:rsid w:val="703BE785"/>
    <w:rsid w:val="703F2C3D"/>
    <w:rsid w:val="70414DA2"/>
    <w:rsid w:val="7041DDD2"/>
    <w:rsid w:val="7043B544"/>
    <w:rsid w:val="7048CE59"/>
    <w:rsid w:val="70813870"/>
    <w:rsid w:val="70859967"/>
    <w:rsid w:val="70866FCE"/>
    <w:rsid w:val="7092B0F6"/>
    <w:rsid w:val="709D0DA1"/>
    <w:rsid w:val="709F3947"/>
    <w:rsid w:val="70A16E20"/>
    <w:rsid w:val="70A8EE71"/>
    <w:rsid w:val="70B08033"/>
    <w:rsid w:val="70B84E96"/>
    <w:rsid w:val="70B8757C"/>
    <w:rsid w:val="70B9F4B1"/>
    <w:rsid w:val="70BC998B"/>
    <w:rsid w:val="70C0C075"/>
    <w:rsid w:val="70C29D94"/>
    <w:rsid w:val="70C35660"/>
    <w:rsid w:val="70C82D40"/>
    <w:rsid w:val="70C988FF"/>
    <w:rsid w:val="70CECFCA"/>
    <w:rsid w:val="70D21E23"/>
    <w:rsid w:val="70DED2E3"/>
    <w:rsid w:val="70EB7731"/>
    <w:rsid w:val="70F3E33C"/>
    <w:rsid w:val="70F8C815"/>
    <w:rsid w:val="70FE02CA"/>
    <w:rsid w:val="70FF9E1C"/>
    <w:rsid w:val="710C0F26"/>
    <w:rsid w:val="710FFFBC"/>
    <w:rsid w:val="711EAE04"/>
    <w:rsid w:val="711ECD08"/>
    <w:rsid w:val="7123FCF0"/>
    <w:rsid w:val="71277437"/>
    <w:rsid w:val="7134E076"/>
    <w:rsid w:val="71360CE1"/>
    <w:rsid w:val="71367402"/>
    <w:rsid w:val="7137E57B"/>
    <w:rsid w:val="7142D557"/>
    <w:rsid w:val="7142DD3B"/>
    <w:rsid w:val="71571B5C"/>
    <w:rsid w:val="71574B49"/>
    <w:rsid w:val="715E55DF"/>
    <w:rsid w:val="715ED078"/>
    <w:rsid w:val="7161D07B"/>
    <w:rsid w:val="71629BB9"/>
    <w:rsid w:val="7168BF7A"/>
    <w:rsid w:val="716B5E80"/>
    <w:rsid w:val="716F2DC9"/>
    <w:rsid w:val="7176914D"/>
    <w:rsid w:val="717A2A41"/>
    <w:rsid w:val="717E36DE"/>
    <w:rsid w:val="7183F7C7"/>
    <w:rsid w:val="71869075"/>
    <w:rsid w:val="7186E114"/>
    <w:rsid w:val="718FE874"/>
    <w:rsid w:val="719138E0"/>
    <w:rsid w:val="7193813D"/>
    <w:rsid w:val="71944F1C"/>
    <w:rsid w:val="719F6963"/>
    <w:rsid w:val="71B17393"/>
    <w:rsid w:val="71BCE1C6"/>
    <w:rsid w:val="71C2BECC"/>
    <w:rsid w:val="71C4B36D"/>
    <w:rsid w:val="71CBB719"/>
    <w:rsid w:val="71CDD5D3"/>
    <w:rsid w:val="71E44AC7"/>
    <w:rsid w:val="71E5A229"/>
    <w:rsid w:val="71EC1066"/>
    <w:rsid w:val="71EE9D39"/>
    <w:rsid w:val="71FECB3B"/>
    <w:rsid w:val="7201F127"/>
    <w:rsid w:val="720A3041"/>
    <w:rsid w:val="720BBF67"/>
    <w:rsid w:val="72175A09"/>
    <w:rsid w:val="722174E7"/>
    <w:rsid w:val="7226E396"/>
    <w:rsid w:val="7227EC19"/>
    <w:rsid w:val="7229DA7A"/>
    <w:rsid w:val="722BF3EF"/>
    <w:rsid w:val="722E2C91"/>
    <w:rsid w:val="722E5ACE"/>
    <w:rsid w:val="722F0656"/>
    <w:rsid w:val="7233F43D"/>
    <w:rsid w:val="72393BFD"/>
    <w:rsid w:val="72432D3C"/>
    <w:rsid w:val="724E3794"/>
    <w:rsid w:val="72564672"/>
    <w:rsid w:val="725AFB1D"/>
    <w:rsid w:val="725C8FAB"/>
    <w:rsid w:val="7264726F"/>
    <w:rsid w:val="7264CFDE"/>
    <w:rsid w:val="7277FC7C"/>
    <w:rsid w:val="727CC51D"/>
    <w:rsid w:val="727E99A5"/>
    <w:rsid w:val="727F4651"/>
    <w:rsid w:val="72824660"/>
    <w:rsid w:val="728386FC"/>
    <w:rsid w:val="728951A2"/>
    <w:rsid w:val="728B5361"/>
    <w:rsid w:val="728FBE5C"/>
    <w:rsid w:val="72A3746E"/>
    <w:rsid w:val="72AD71D8"/>
    <w:rsid w:val="72AE216A"/>
    <w:rsid w:val="72AE22C0"/>
    <w:rsid w:val="72AF32F1"/>
    <w:rsid w:val="72AFB97E"/>
    <w:rsid w:val="72B91175"/>
    <w:rsid w:val="72B993BE"/>
    <w:rsid w:val="72C304C6"/>
    <w:rsid w:val="72D0825F"/>
    <w:rsid w:val="72D3D827"/>
    <w:rsid w:val="72D6AD76"/>
    <w:rsid w:val="72DD1FC9"/>
    <w:rsid w:val="72DD3265"/>
    <w:rsid w:val="72DD79FA"/>
    <w:rsid w:val="72E1DA3B"/>
    <w:rsid w:val="72EC88F7"/>
    <w:rsid w:val="72F1AA33"/>
    <w:rsid w:val="72F369D1"/>
    <w:rsid w:val="72F7C694"/>
    <w:rsid w:val="72F856FE"/>
    <w:rsid w:val="72F9745B"/>
    <w:rsid w:val="72FB1D99"/>
    <w:rsid w:val="730622DC"/>
    <w:rsid w:val="730700F1"/>
    <w:rsid w:val="7314F958"/>
    <w:rsid w:val="732C74A9"/>
    <w:rsid w:val="73312B49"/>
    <w:rsid w:val="73390F0F"/>
    <w:rsid w:val="733E5F38"/>
    <w:rsid w:val="733F35C8"/>
    <w:rsid w:val="734D6AA7"/>
    <w:rsid w:val="73518701"/>
    <w:rsid w:val="735D204A"/>
    <w:rsid w:val="7368A877"/>
    <w:rsid w:val="7368F801"/>
    <w:rsid w:val="7369E689"/>
    <w:rsid w:val="73700984"/>
    <w:rsid w:val="7372CD75"/>
    <w:rsid w:val="7382ABC4"/>
    <w:rsid w:val="738D502D"/>
    <w:rsid w:val="738E00E4"/>
    <w:rsid w:val="738E3A3E"/>
    <w:rsid w:val="738E85C1"/>
    <w:rsid w:val="739D5C28"/>
    <w:rsid w:val="73B9784F"/>
    <w:rsid w:val="73CA9E62"/>
    <w:rsid w:val="73DA8607"/>
    <w:rsid w:val="73E50CB1"/>
    <w:rsid w:val="73F7FFC3"/>
    <w:rsid w:val="73FE2DEA"/>
    <w:rsid w:val="7401629C"/>
    <w:rsid w:val="7402F11F"/>
    <w:rsid w:val="7408CAC0"/>
    <w:rsid w:val="7410110D"/>
    <w:rsid w:val="741259BE"/>
    <w:rsid w:val="741E2D3A"/>
    <w:rsid w:val="741F96DF"/>
    <w:rsid w:val="74283410"/>
    <w:rsid w:val="742D9334"/>
    <w:rsid w:val="7433540E"/>
    <w:rsid w:val="743C30D7"/>
    <w:rsid w:val="74430582"/>
    <w:rsid w:val="745539BC"/>
    <w:rsid w:val="745FC6DC"/>
    <w:rsid w:val="7467315A"/>
    <w:rsid w:val="7468DCDC"/>
    <w:rsid w:val="747CC901"/>
    <w:rsid w:val="747E015F"/>
    <w:rsid w:val="74821DEB"/>
    <w:rsid w:val="748602B6"/>
    <w:rsid w:val="74891426"/>
    <w:rsid w:val="748D9D5C"/>
    <w:rsid w:val="7490D778"/>
    <w:rsid w:val="749DBD57"/>
    <w:rsid w:val="749E4B1F"/>
    <w:rsid w:val="74A846B7"/>
    <w:rsid w:val="74AE058B"/>
    <w:rsid w:val="74B9B61B"/>
    <w:rsid w:val="74BD54A1"/>
    <w:rsid w:val="74C1E49B"/>
    <w:rsid w:val="74CA052F"/>
    <w:rsid w:val="74CB3679"/>
    <w:rsid w:val="74D2E698"/>
    <w:rsid w:val="74D9AE83"/>
    <w:rsid w:val="74DBFB34"/>
    <w:rsid w:val="74E1E49D"/>
    <w:rsid w:val="74EDC5BF"/>
    <w:rsid w:val="74EE91AD"/>
    <w:rsid w:val="74F422C5"/>
    <w:rsid w:val="74F4B21D"/>
    <w:rsid w:val="74F5CF0C"/>
    <w:rsid w:val="750E02BC"/>
    <w:rsid w:val="750FC67A"/>
    <w:rsid w:val="751462BA"/>
    <w:rsid w:val="7516CB50"/>
    <w:rsid w:val="751ACAAB"/>
    <w:rsid w:val="751D4975"/>
    <w:rsid w:val="751DB65A"/>
    <w:rsid w:val="7524184F"/>
    <w:rsid w:val="752AA763"/>
    <w:rsid w:val="752E55BB"/>
    <w:rsid w:val="753DEC7E"/>
    <w:rsid w:val="75412FB3"/>
    <w:rsid w:val="754A404B"/>
    <w:rsid w:val="755335C6"/>
    <w:rsid w:val="7558EE32"/>
    <w:rsid w:val="75632AE7"/>
    <w:rsid w:val="75695334"/>
    <w:rsid w:val="7569723C"/>
    <w:rsid w:val="75710519"/>
    <w:rsid w:val="7575C130"/>
    <w:rsid w:val="7577A546"/>
    <w:rsid w:val="757CB11E"/>
    <w:rsid w:val="7580E19B"/>
    <w:rsid w:val="7589F060"/>
    <w:rsid w:val="759552A6"/>
    <w:rsid w:val="7597262C"/>
    <w:rsid w:val="759803A3"/>
    <w:rsid w:val="759A05D1"/>
    <w:rsid w:val="759D3E22"/>
    <w:rsid w:val="75AAD026"/>
    <w:rsid w:val="75AD9A05"/>
    <w:rsid w:val="75AFD894"/>
    <w:rsid w:val="75B05C7A"/>
    <w:rsid w:val="75B8CCAC"/>
    <w:rsid w:val="75B9AF09"/>
    <w:rsid w:val="75BA6238"/>
    <w:rsid w:val="75C3D092"/>
    <w:rsid w:val="75C42373"/>
    <w:rsid w:val="75C52D12"/>
    <w:rsid w:val="75C90D71"/>
    <w:rsid w:val="75C97B9C"/>
    <w:rsid w:val="75CE9E67"/>
    <w:rsid w:val="75CF1136"/>
    <w:rsid w:val="75DD441A"/>
    <w:rsid w:val="75E066B2"/>
    <w:rsid w:val="75ECA5A1"/>
    <w:rsid w:val="76027BA7"/>
    <w:rsid w:val="7605D843"/>
    <w:rsid w:val="7606310A"/>
    <w:rsid w:val="76085481"/>
    <w:rsid w:val="76096618"/>
    <w:rsid w:val="760CE8A5"/>
    <w:rsid w:val="76151914"/>
    <w:rsid w:val="76181E08"/>
    <w:rsid w:val="761F3AEA"/>
    <w:rsid w:val="76205052"/>
    <w:rsid w:val="762C1791"/>
    <w:rsid w:val="7643DEE9"/>
    <w:rsid w:val="765A4C1A"/>
    <w:rsid w:val="7666B11B"/>
    <w:rsid w:val="7666D9AB"/>
    <w:rsid w:val="7666F0C1"/>
    <w:rsid w:val="7667ABBE"/>
    <w:rsid w:val="7668A526"/>
    <w:rsid w:val="766C5570"/>
    <w:rsid w:val="7670D211"/>
    <w:rsid w:val="76778D98"/>
    <w:rsid w:val="7684F311"/>
    <w:rsid w:val="768C04FD"/>
    <w:rsid w:val="7692CBC6"/>
    <w:rsid w:val="76930CB6"/>
    <w:rsid w:val="769F4E1A"/>
    <w:rsid w:val="76A1175D"/>
    <w:rsid w:val="76A686DD"/>
    <w:rsid w:val="76B4BC97"/>
    <w:rsid w:val="76BAD004"/>
    <w:rsid w:val="76DDE26E"/>
    <w:rsid w:val="76DE7926"/>
    <w:rsid w:val="76E12149"/>
    <w:rsid w:val="76E6F7A9"/>
    <w:rsid w:val="76E77330"/>
    <w:rsid w:val="76F40B25"/>
    <w:rsid w:val="76F51CA6"/>
    <w:rsid w:val="76FDCCE2"/>
    <w:rsid w:val="7710D34F"/>
    <w:rsid w:val="7715BC03"/>
    <w:rsid w:val="77173AA0"/>
    <w:rsid w:val="77180988"/>
    <w:rsid w:val="77230B44"/>
    <w:rsid w:val="7725CD89"/>
    <w:rsid w:val="7729C592"/>
    <w:rsid w:val="772B577E"/>
    <w:rsid w:val="773DFCBB"/>
    <w:rsid w:val="773F9CD2"/>
    <w:rsid w:val="77425D0E"/>
    <w:rsid w:val="774B4019"/>
    <w:rsid w:val="774EAF79"/>
    <w:rsid w:val="774F7968"/>
    <w:rsid w:val="775CB50C"/>
    <w:rsid w:val="77631B3B"/>
    <w:rsid w:val="77699D85"/>
    <w:rsid w:val="777AE251"/>
    <w:rsid w:val="777AF95F"/>
    <w:rsid w:val="777B7780"/>
    <w:rsid w:val="777F258C"/>
    <w:rsid w:val="778825C8"/>
    <w:rsid w:val="7788C8F2"/>
    <w:rsid w:val="778E6034"/>
    <w:rsid w:val="779CD69E"/>
    <w:rsid w:val="77A2A1AE"/>
    <w:rsid w:val="77A52C56"/>
    <w:rsid w:val="77AB0290"/>
    <w:rsid w:val="77ADB15C"/>
    <w:rsid w:val="77B90161"/>
    <w:rsid w:val="77C54063"/>
    <w:rsid w:val="77C64AFF"/>
    <w:rsid w:val="77CC9E53"/>
    <w:rsid w:val="77D2E897"/>
    <w:rsid w:val="77D5D7D3"/>
    <w:rsid w:val="77DBCCDA"/>
    <w:rsid w:val="77DFD24C"/>
    <w:rsid w:val="77E389A8"/>
    <w:rsid w:val="77E99C69"/>
    <w:rsid w:val="77EC1D54"/>
    <w:rsid w:val="77ED5E13"/>
    <w:rsid w:val="77F47BB6"/>
    <w:rsid w:val="77F769F9"/>
    <w:rsid w:val="77FB89EA"/>
    <w:rsid w:val="77FFDDB0"/>
    <w:rsid w:val="780519EF"/>
    <w:rsid w:val="780C0CA4"/>
    <w:rsid w:val="780CDCCC"/>
    <w:rsid w:val="7813C704"/>
    <w:rsid w:val="7818E9B8"/>
    <w:rsid w:val="781A3E88"/>
    <w:rsid w:val="782677A2"/>
    <w:rsid w:val="782BB153"/>
    <w:rsid w:val="7843F1AA"/>
    <w:rsid w:val="784997C1"/>
    <w:rsid w:val="7849B829"/>
    <w:rsid w:val="784B8A0C"/>
    <w:rsid w:val="784DF5B9"/>
    <w:rsid w:val="7856801D"/>
    <w:rsid w:val="785836C9"/>
    <w:rsid w:val="785A08C3"/>
    <w:rsid w:val="785C1436"/>
    <w:rsid w:val="786231CD"/>
    <w:rsid w:val="78648FDF"/>
    <w:rsid w:val="786E5911"/>
    <w:rsid w:val="787387D8"/>
    <w:rsid w:val="787DA631"/>
    <w:rsid w:val="7887100D"/>
    <w:rsid w:val="7887467C"/>
    <w:rsid w:val="7895FA0A"/>
    <w:rsid w:val="7897E443"/>
    <w:rsid w:val="7898C555"/>
    <w:rsid w:val="789EC290"/>
    <w:rsid w:val="78A11DF0"/>
    <w:rsid w:val="78B5F3F9"/>
    <w:rsid w:val="78DA35E8"/>
    <w:rsid w:val="78DB21D7"/>
    <w:rsid w:val="78E5DA1D"/>
    <w:rsid w:val="78FE2EC9"/>
    <w:rsid w:val="78FE9460"/>
    <w:rsid w:val="7916CB09"/>
    <w:rsid w:val="7918C59E"/>
    <w:rsid w:val="79242548"/>
    <w:rsid w:val="792A6E2B"/>
    <w:rsid w:val="792D2C48"/>
    <w:rsid w:val="792DAA86"/>
    <w:rsid w:val="792F6A13"/>
    <w:rsid w:val="79362706"/>
    <w:rsid w:val="793D1732"/>
    <w:rsid w:val="7943EB27"/>
    <w:rsid w:val="794CDCFB"/>
    <w:rsid w:val="795D2A05"/>
    <w:rsid w:val="795E063A"/>
    <w:rsid w:val="796B7274"/>
    <w:rsid w:val="79706398"/>
    <w:rsid w:val="79711B32"/>
    <w:rsid w:val="797678D9"/>
    <w:rsid w:val="79820BAF"/>
    <w:rsid w:val="7982232C"/>
    <w:rsid w:val="7983D77B"/>
    <w:rsid w:val="79845F19"/>
    <w:rsid w:val="7989FEF6"/>
    <w:rsid w:val="799205DA"/>
    <w:rsid w:val="79973041"/>
    <w:rsid w:val="799DF4BC"/>
    <w:rsid w:val="79A08523"/>
    <w:rsid w:val="79AC9378"/>
    <w:rsid w:val="79AD6421"/>
    <w:rsid w:val="79B3E883"/>
    <w:rsid w:val="79B58A37"/>
    <w:rsid w:val="79BC054B"/>
    <w:rsid w:val="79BFAD72"/>
    <w:rsid w:val="79CB0EC0"/>
    <w:rsid w:val="79D99920"/>
    <w:rsid w:val="79E9011F"/>
    <w:rsid w:val="79EB37F5"/>
    <w:rsid w:val="79F2B1BC"/>
    <w:rsid w:val="79F2B2A7"/>
    <w:rsid w:val="79F92128"/>
    <w:rsid w:val="79FEBE04"/>
    <w:rsid w:val="7A042797"/>
    <w:rsid w:val="7A0464BB"/>
    <w:rsid w:val="7A066B65"/>
    <w:rsid w:val="7A09C88C"/>
    <w:rsid w:val="7A0B5281"/>
    <w:rsid w:val="7A0FBC31"/>
    <w:rsid w:val="7A10C024"/>
    <w:rsid w:val="7A12F0E3"/>
    <w:rsid w:val="7A156CD9"/>
    <w:rsid w:val="7A21E33C"/>
    <w:rsid w:val="7A22092D"/>
    <w:rsid w:val="7A28D542"/>
    <w:rsid w:val="7A386D11"/>
    <w:rsid w:val="7A3995FF"/>
    <w:rsid w:val="7A41ECD1"/>
    <w:rsid w:val="7A41FB95"/>
    <w:rsid w:val="7A56604C"/>
    <w:rsid w:val="7A5702AB"/>
    <w:rsid w:val="7A66274E"/>
    <w:rsid w:val="7A6B1D57"/>
    <w:rsid w:val="7A733528"/>
    <w:rsid w:val="7A774C17"/>
    <w:rsid w:val="7A86058F"/>
    <w:rsid w:val="7A86F599"/>
    <w:rsid w:val="7A9782CF"/>
    <w:rsid w:val="7A999CFC"/>
    <w:rsid w:val="7A9B1364"/>
    <w:rsid w:val="7A9CA642"/>
    <w:rsid w:val="7AA2DA38"/>
    <w:rsid w:val="7ABCB72F"/>
    <w:rsid w:val="7ABDA8BA"/>
    <w:rsid w:val="7AC56188"/>
    <w:rsid w:val="7AC688A2"/>
    <w:rsid w:val="7ACA0702"/>
    <w:rsid w:val="7ACD2F35"/>
    <w:rsid w:val="7ACECA2D"/>
    <w:rsid w:val="7ACEF535"/>
    <w:rsid w:val="7AD04BDD"/>
    <w:rsid w:val="7AD1AD05"/>
    <w:rsid w:val="7AD7ADA4"/>
    <w:rsid w:val="7ADAAD7C"/>
    <w:rsid w:val="7ADBC355"/>
    <w:rsid w:val="7ADDD856"/>
    <w:rsid w:val="7AE2CCD0"/>
    <w:rsid w:val="7AE6CE9B"/>
    <w:rsid w:val="7AE7F8F4"/>
    <w:rsid w:val="7AE8D60F"/>
    <w:rsid w:val="7AF08D18"/>
    <w:rsid w:val="7AF11221"/>
    <w:rsid w:val="7AF34FFE"/>
    <w:rsid w:val="7AFDD8E9"/>
    <w:rsid w:val="7B019DC2"/>
    <w:rsid w:val="7B06E2C9"/>
    <w:rsid w:val="7B101F7C"/>
    <w:rsid w:val="7B24CD90"/>
    <w:rsid w:val="7B27F3EB"/>
    <w:rsid w:val="7B2F29D1"/>
    <w:rsid w:val="7B36FB0C"/>
    <w:rsid w:val="7B3B5AF5"/>
    <w:rsid w:val="7B3CF7D7"/>
    <w:rsid w:val="7B3F499B"/>
    <w:rsid w:val="7B4E9122"/>
    <w:rsid w:val="7B58946E"/>
    <w:rsid w:val="7B640259"/>
    <w:rsid w:val="7B779835"/>
    <w:rsid w:val="7B7A4DE5"/>
    <w:rsid w:val="7B7B4117"/>
    <w:rsid w:val="7B83CE5E"/>
    <w:rsid w:val="7B8E39C1"/>
    <w:rsid w:val="7B9191FA"/>
    <w:rsid w:val="7B981A8D"/>
    <w:rsid w:val="7BA48F04"/>
    <w:rsid w:val="7BA6D9E4"/>
    <w:rsid w:val="7BAF428F"/>
    <w:rsid w:val="7BB168B5"/>
    <w:rsid w:val="7BB4DA87"/>
    <w:rsid w:val="7BBC7E96"/>
    <w:rsid w:val="7BBFFDA8"/>
    <w:rsid w:val="7BC2E1C3"/>
    <w:rsid w:val="7BCDB625"/>
    <w:rsid w:val="7BCFB4A0"/>
    <w:rsid w:val="7BD1A04E"/>
    <w:rsid w:val="7BE64039"/>
    <w:rsid w:val="7BEA1899"/>
    <w:rsid w:val="7BF00C5B"/>
    <w:rsid w:val="7BF264B4"/>
    <w:rsid w:val="7BF275DD"/>
    <w:rsid w:val="7BF2CF25"/>
    <w:rsid w:val="7BF535CB"/>
    <w:rsid w:val="7BFB826D"/>
    <w:rsid w:val="7BFC6CFB"/>
    <w:rsid w:val="7C0793AE"/>
    <w:rsid w:val="7C0A616F"/>
    <w:rsid w:val="7C0C640F"/>
    <w:rsid w:val="7C0CA85D"/>
    <w:rsid w:val="7C1312CF"/>
    <w:rsid w:val="7C133FA5"/>
    <w:rsid w:val="7C191979"/>
    <w:rsid w:val="7C191D9E"/>
    <w:rsid w:val="7C1CF6F3"/>
    <w:rsid w:val="7C1EA4E4"/>
    <w:rsid w:val="7C215291"/>
    <w:rsid w:val="7C283EC2"/>
    <w:rsid w:val="7C285B23"/>
    <w:rsid w:val="7C2AB31A"/>
    <w:rsid w:val="7C2BE345"/>
    <w:rsid w:val="7C2F21E1"/>
    <w:rsid w:val="7C35A0D3"/>
    <w:rsid w:val="7C37DB4A"/>
    <w:rsid w:val="7C3CFF6F"/>
    <w:rsid w:val="7C40D266"/>
    <w:rsid w:val="7C588B57"/>
    <w:rsid w:val="7C5F65C0"/>
    <w:rsid w:val="7C794DF8"/>
    <w:rsid w:val="7C8906D8"/>
    <w:rsid w:val="7C8A5792"/>
    <w:rsid w:val="7C8F505E"/>
    <w:rsid w:val="7C91F8E6"/>
    <w:rsid w:val="7C948169"/>
    <w:rsid w:val="7C94856D"/>
    <w:rsid w:val="7C9BCE3E"/>
    <w:rsid w:val="7C9F8BA8"/>
    <w:rsid w:val="7CA43C2D"/>
    <w:rsid w:val="7CA4DF35"/>
    <w:rsid w:val="7CB871AD"/>
    <w:rsid w:val="7CD348D2"/>
    <w:rsid w:val="7CD98475"/>
    <w:rsid w:val="7CE8C447"/>
    <w:rsid w:val="7CF54C81"/>
    <w:rsid w:val="7CF8BDFA"/>
    <w:rsid w:val="7CFB6079"/>
    <w:rsid w:val="7D001BA4"/>
    <w:rsid w:val="7D04B59A"/>
    <w:rsid w:val="7D083073"/>
    <w:rsid w:val="7D0C6F03"/>
    <w:rsid w:val="7D0F0E18"/>
    <w:rsid w:val="7D11E479"/>
    <w:rsid w:val="7D23B460"/>
    <w:rsid w:val="7D27CA42"/>
    <w:rsid w:val="7D2835DD"/>
    <w:rsid w:val="7D299B26"/>
    <w:rsid w:val="7D2C1A40"/>
    <w:rsid w:val="7D3329F1"/>
    <w:rsid w:val="7D3744CF"/>
    <w:rsid w:val="7D3CBC49"/>
    <w:rsid w:val="7D453CE0"/>
    <w:rsid w:val="7D472E31"/>
    <w:rsid w:val="7D4C70BD"/>
    <w:rsid w:val="7D5530D5"/>
    <w:rsid w:val="7D560935"/>
    <w:rsid w:val="7D58D2A2"/>
    <w:rsid w:val="7D5D8FB5"/>
    <w:rsid w:val="7D60DD73"/>
    <w:rsid w:val="7D7C1BA4"/>
    <w:rsid w:val="7D837FC2"/>
    <w:rsid w:val="7D8C243D"/>
    <w:rsid w:val="7D8C7555"/>
    <w:rsid w:val="7D979219"/>
    <w:rsid w:val="7D9B327F"/>
    <w:rsid w:val="7D9C6081"/>
    <w:rsid w:val="7DA4FF66"/>
    <w:rsid w:val="7DADF5AE"/>
    <w:rsid w:val="7DAE53CC"/>
    <w:rsid w:val="7DB6A6E1"/>
    <w:rsid w:val="7DBA6B84"/>
    <w:rsid w:val="7DC11C54"/>
    <w:rsid w:val="7DC426BD"/>
    <w:rsid w:val="7DC9F1FD"/>
    <w:rsid w:val="7DD319DB"/>
    <w:rsid w:val="7DD4AD37"/>
    <w:rsid w:val="7DDE29EF"/>
    <w:rsid w:val="7DEF684F"/>
    <w:rsid w:val="7DFE9649"/>
    <w:rsid w:val="7DFF294E"/>
    <w:rsid w:val="7E0C4D9D"/>
    <w:rsid w:val="7E122A8D"/>
    <w:rsid w:val="7E16C39E"/>
    <w:rsid w:val="7E19F4E1"/>
    <w:rsid w:val="7E29CA24"/>
    <w:rsid w:val="7E2F4889"/>
    <w:rsid w:val="7E30F9CA"/>
    <w:rsid w:val="7E33919B"/>
    <w:rsid w:val="7E34CAAD"/>
    <w:rsid w:val="7E3652AE"/>
    <w:rsid w:val="7E3864CD"/>
    <w:rsid w:val="7E3B3CDE"/>
    <w:rsid w:val="7E3D9827"/>
    <w:rsid w:val="7E4AEBD7"/>
    <w:rsid w:val="7E504D88"/>
    <w:rsid w:val="7E530E7D"/>
    <w:rsid w:val="7E5F1310"/>
    <w:rsid w:val="7E604FCB"/>
    <w:rsid w:val="7E644B55"/>
    <w:rsid w:val="7E664CAC"/>
    <w:rsid w:val="7E69B84F"/>
    <w:rsid w:val="7E6CC414"/>
    <w:rsid w:val="7E6F2075"/>
    <w:rsid w:val="7E771AAC"/>
    <w:rsid w:val="7E7F0770"/>
    <w:rsid w:val="7E82F4D8"/>
    <w:rsid w:val="7E8C2BC1"/>
    <w:rsid w:val="7E93C20F"/>
    <w:rsid w:val="7E9AB5B5"/>
    <w:rsid w:val="7E9EE3CE"/>
    <w:rsid w:val="7EA16718"/>
    <w:rsid w:val="7EB82159"/>
    <w:rsid w:val="7EB9CAB2"/>
    <w:rsid w:val="7EBA30EE"/>
    <w:rsid w:val="7EC843C3"/>
    <w:rsid w:val="7EC95ED2"/>
    <w:rsid w:val="7EC9DDA1"/>
    <w:rsid w:val="7ECCBCC7"/>
    <w:rsid w:val="7ECE3303"/>
    <w:rsid w:val="7ED36217"/>
    <w:rsid w:val="7ED70D7C"/>
    <w:rsid w:val="7EDE920C"/>
    <w:rsid w:val="7EE0B5A7"/>
    <w:rsid w:val="7EE98FCF"/>
    <w:rsid w:val="7EEDDC48"/>
    <w:rsid w:val="7EEE9122"/>
    <w:rsid w:val="7EF50DEF"/>
    <w:rsid w:val="7EFE0303"/>
    <w:rsid w:val="7EFFE168"/>
    <w:rsid w:val="7EFFEFA0"/>
    <w:rsid w:val="7F00097F"/>
    <w:rsid w:val="7F092A11"/>
    <w:rsid w:val="7F140D8F"/>
    <w:rsid w:val="7F15B0F1"/>
    <w:rsid w:val="7F17A262"/>
    <w:rsid w:val="7F18ED9F"/>
    <w:rsid w:val="7F19E8EA"/>
    <w:rsid w:val="7F1E94F0"/>
    <w:rsid w:val="7F2BF339"/>
    <w:rsid w:val="7F2D2EBC"/>
    <w:rsid w:val="7F451346"/>
    <w:rsid w:val="7F456EAB"/>
    <w:rsid w:val="7F4A04D5"/>
    <w:rsid w:val="7F5A4426"/>
    <w:rsid w:val="7F6C9B94"/>
    <w:rsid w:val="7F6DF72E"/>
    <w:rsid w:val="7F7362E0"/>
    <w:rsid w:val="7F761E98"/>
    <w:rsid w:val="7F778CB7"/>
    <w:rsid w:val="7F7C7BBA"/>
    <w:rsid w:val="7F7FE0A9"/>
    <w:rsid w:val="7F805CAE"/>
    <w:rsid w:val="7F81022D"/>
    <w:rsid w:val="7F93316B"/>
    <w:rsid w:val="7F94A4A6"/>
    <w:rsid w:val="7F95EAE0"/>
    <w:rsid w:val="7F9947CF"/>
    <w:rsid w:val="7FA2BFEC"/>
    <w:rsid w:val="7FA3322F"/>
    <w:rsid w:val="7FAA515E"/>
    <w:rsid w:val="7FB15631"/>
    <w:rsid w:val="7FBF7EC1"/>
    <w:rsid w:val="7FC5F0BF"/>
    <w:rsid w:val="7FCA26CA"/>
    <w:rsid w:val="7FCC1FBB"/>
    <w:rsid w:val="7FD1A5DF"/>
    <w:rsid w:val="7FD9D38F"/>
    <w:rsid w:val="7FDE1A20"/>
    <w:rsid w:val="7FE84984"/>
    <w:rsid w:val="7FEAC605"/>
    <w:rsid w:val="7FEC0BB8"/>
    <w:rsid w:val="7FF5AE5C"/>
    <w:rsid w:val="7FF96C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19B161BA"/>
  <w15:docId w15:val="{CEC5B133-CF06-42E5-96BD-FDFFCA189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rsid w:val="0045052C"/>
    <w:pPr>
      <w:spacing w:after="100"/>
    </w:pPr>
  </w:style>
  <w:style w:type="paragraph" w:styleId="TOC2">
    <w:name w:val="toc 2"/>
    <w:basedOn w:val="Normal"/>
    <w:next w:val="Normal"/>
    <w:autoRedefine/>
    <w:uiPriority w:val="39"/>
    <w:rsid w:val="0045052C"/>
    <w:pPr>
      <w:spacing w:after="100"/>
      <w:ind w:left="240"/>
    </w:pPr>
  </w:style>
  <w:style w:type="paragraph" w:styleId="Revision">
    <w:name w:val="Revision"/>
    <w:hidden/>
    <w:rsid w:val="00CD027C"/>
    <w:pPr>
      <w:spacing w:after="0"/>
    </w:pPr>
  </w:style>
  <w:style w:type="paragraph" w:styleId="TOC3">
    <w:name w:val="toc 3"/>
    <w:basedOn w:val="Normal"/>
    <w:next w:val="Normal"/>
    <w:autoRedefine/>
    <w:uiPriority w:val="39"/>
    <w:unhideWhenUsed/>
    <w:rsid w:val="0039137A"/>
    <w:pPr>
      <w:spacing w:after="100"/>
      <w:ind w:left="480"/>
    </w:pPr>
  </w:style>
  <w:style w:type="character" w:styleId="UnresolvedMention">
    <w:name w:val="Unresolved Mention"/>
    <w:basedOn w:val="DefaultParagraphFont"/>
    <w:uiPriority w:val="99"/>
    <w:semiHidden/>
    <w:unhideWhenUsed/>
    <w:rsid w:val="00BF45F1"/>
    <w:rPr>
      <w:color w:val="605E5C"/>
      <w:shd w:val="clear" w:color="auto" w:fill="E1DFDD"/>
    </w:rPr>
  </w:style>
  <w:style w:type="paragraph" w:styleId="TOC4">
    <w:name w:val="toc 4"/>
    <w:basedOn w:val="Normal"/>
    <w:next w:val="Normal"/>
    <w:autoRedefine/>
    <w:uiPriority w:val="39"/>
    <w:rsid w:val="00902929"/>
    <w:pPr>
      <w:spacing w:after="100"/>
      <w:ind w:left="720"/>
    </w:pPr>
  </w:style>
  <w:style w:type="character" w:customStyle="1" w:styleId="BodyTextChar">
    <w:name w:val="Body Text Char"/>
    <w:basedOn w:val="DefaultParagraphFont"/>
    <w:link w:val="BodyText"/>
    <w:rsid w:val="00A632C9"/>
  </w:style>
  <w:style w:type="paragraph" w:styleId="CommentText">
    <w:name w:val="annotation text"/>
    <w:basedOn w:val="Normal"/>
    <w:link w:val="CommentTextChar"/>
    <w:rsid w:val="00B57C3A"/>
    <w:rPr>
      <w:sz w:val="20"/>
      <w:szCs w:val="20"/>
    </w:rPr>
  </w:style>
  <w:style w:type="character" w:customStyle="1" w:styleId="CommentTextChar">
    <w:name w:val="Comment Text Char"/>
    <w:basedOn w:val="DefaultParagraphFont"/>
    <w:link w:val="CommentText"/>
    <w:rsid w:val="00B57C3A"/>
    <w:rPr>
      <w:sz w:val="20"/>
      <w:szCs w:val="20"/>
    </w:rPr>
  </w:style>
  <w:style w:type="character" w:styleId="CommentReference">
    <w:name w:val="annotation reference"/>
    <w:basedOn w:val="DefaultParagraphFont"/>
    <w:rsid w:val="00B57C3A"/>
    <w:rPr>
      <w:sz w:val="16"/>
      <w:szCs w:val="16"/>
    </w:rPr>
  </w:style>
  <w:style w:type="character" w:styleId="FollowedHyperlink">
    <w:name w:val="FollowedHyperlink"/>
    <w:basedOn w:val="DefaultParagraphFont"/>
    <w:rsid w:val="006C3607"/>
    <w:rPr>
      <w:color w:val="96607D" w:themeColor="followedHyperlink"/>
      <w:u w:val="single"/>
    </w:rPr>
  </w:style>
  <w:style w:type="paragraph" w:styleId="CommentSubject">
    <w:name w:val="annotation subject"/>
    <w:basedOn w:val="CommentText"/>
    <w:next w:val="CommentText"/>
    <w:link w:val="CommentSubjectChar"/>
    <w:rsid w:val="006C3607"/>
    <w:rPr>
      <w:b/>
      <w:bCs/>
    </w:rPr>
  </w:style>
  <w:style w:type="character" w:customStyle="1" w:styleId="CommentSubjectChar">
    <w:name w:val="Comment Subject Char"/>
    <w:basedOn w:val="CommentTextChar"/>
    <w:link w:val="CommentSubject"/>
    <w:rsid w:val="006C3607"/>
    <w:rPr>
      <w:b/>
      <w:bCs/>
      <w:sz w:val="20"/>
      <w:szCs w:val="20"/>
    </w:rPr>
  </w:style>
  <w:style w:type="paragraph" w:styleId="TOC5">
    <w:name w:val="toc 5"/>
    <w:basedOn w:val="Normal"/>
    <w:next w:val="Normal"/>
    <w:autoRedefine/>
    <w:uiPriority w:val="39"/>
    <w:rsid w:val="00B7153D"/>
    <w:pPr>
      <w:spacing w:after="100"/>
      <w:ind w:left="960"/>
    </w:pPr>
  </w:style>
  <w:style w:type="paragraph" w:styleId="ListParagraph">
    <w:name w:val="List Paragraph"/>
    <w:basedOn w:val="Normal"/>
    <w:rsid w:val="00C57959"/>
    <w:pPr>
      <w:ind w:left="720"/>
      <w:contextualSpacing/>
    </w:pPr>
  </w:style>
  <w:style w:type="table" w:styleId="TableGrid">
    <w:name w:val="Table Grid"/>
    <w:basedOn w:val="TableNormal"/>
    <w:uiPriority w:val="59"/>
    <w:rsid w:val="00FB4123"/>
    <w:pPr>
      <w:spacing w:after="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rsid w:val="00414350"/>
    <w:pPr>
      <w:tabs>
        <w:tab w:val="center" w:pos="4680"/>
        <w:tab w:val="right" w:pos="9360"/>
      </w:tabs>
      <w:spacing w:after="0"/>
    </w:pPr>
  </w:style>
  <w:style w:type="character" w:customStyle="1" w:styleId="HeaderChar">
    <w:name w:val="Header Char"/>
    <w:basedOn w:val="DefaultParagraphFont"/>
    <w:link w:val="Header"/>
    <w:uiPriority w:val="99"/>
    <w:rsid w:val="00414350"/>
  </w:style>
  <w:style w:type="paragraph" w:styleId="Footer">
    <w:name w:val="footer"/>
    <w:basedOn w:val="Normal"/>
    <w:link w:val="FooterChar"/>
    <w:uiPriority w:val="99"/>
    <w:rsid w:val="00414350"/>
    <w:pPr>
      <w:tabs>
        <w:tab w:val="center" w:pos="4680"/>
        <w:tab w:val="right" w:pos="9360"/>
      </w:tabs>
      <w:spacing w:after="0"/>
    </w:pPr>
  </w:style>
  <w:style w:type="character" w:customStyle="1" w:styleId="FooterChar">
    <w:name w:val="Footer Char"/>
    <w:basedOn w:val="DefaultParagraphFont"/>
    <w:link w:val="Footer"/>
    <w:uiPriority w:val="99"/>
    <w:rsid w:val="00414350"/>
  </w:style>
  <w:style w:type="character" w:styleId="Mention">
    <w:name w:val="Mention"/>
    <w:basedOn w:val="DefaultParagraphFont"/>
    <w:uiPriority w:val="99"/>
    <w:unhideWhenUsed/>
    <w:rsid w:val="00E142CB"/>
    <w:rPr>
      <w:color w:val="2B579A"/>
      <w:shd w:val="clear" w:color="auto" w:fill="E1DFDD"/>
    </w:rPr>
  </w:style>
  <w:style w:type="paragraph" w:styleId="NoSpacing">
    <w:name w:val="No Spacing"/>
    <w:link w:val="NoSpacingChar"/>
    <w:uiPriority w:val="1"/>
    <w:qFormat/>
    <w:rsid w:val="00A9084C"/>
    <w:pPr>
      <w:spacing w:after="0"/>
    </w:pPr>
    <w:rPr>
      <w:rFonts w:eastAsiaTheme="minorEastAsia"/>
      <w:sz w:val="22"/>
      <w:szCs w:val="22"/>
    </w:rPr>
  </w:style>
  <w:style w:type="character" w:customStyle="1" w:styleId="NoSpacingChar">
    <w:name w:val="No Spacing Char"/>
    <w:basedOn w:val="DefaultParagraphFont"/>
    <w:link w:val="NoSpacing"/>
    <w:uiPriority w:val="1"/>
    <w:rsid w:val="00A9084C"/>
    <w:rPr>
      <w:rFonts w:eastAsiaTheme="minorEastAsia"/>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helm.sh/docs/intro/quickstart/" TargetMode="External"/><Relationship Id="rId42" Type="http://schemas.openxmlformats.org/officeDocument/2006/relationships/image" Target="media/image23.png"/><Relationship Id="rId47" Type="http://schemas.openxmlformats.org/officeDocument/2006/relationships/hyperlink" Target="https://acme-v02.api.letsencrypt.org/directory" TargetMode="External"/><Relationship Id="rId63" Type="http://schemas.openxmlformats.org/officeDocument/2006/relationships/image" Target="media/image35.png"/><Relationship Id="rId68" Type="http://schemas.openxmlformats.org/officeDocument/2006/relationships/image" Target="media/image38.png"/><Relationship Id="rId84" Type="http://schemas.openxmlformats.org/officeDocument/2006/relationships/hyperlink" Target="http://service.beta.kubernetes.io/azure-load-balancer-resource-group" TargetMode="External"/><Relationship Id="rId89" Type="http://schemas.openxmlformats.org/officeDocument/2006/relationships/image" Target="media/image49.png"/><Relationship Id="rId112" Type="http://schemas.microsoft.com/office/2020/10/relationships/intelligence" Target="intelligence2.xml"/><Relationship Id="rId16" Type="http://schemas.microsoft.com/office/2016/09/relationships/commentsIds" Target="commentsIds.xml"/><Relationship Id="rId107" Type="http://schemas.openxmlformats.org/officeDocument/2006/relationships/footer" Target="footer1.xml"/><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hyperlink" Target="https://docs.omniverse.nvidia.com/ovas/latest/index.html" TargetMode="External"/><Relationship Id="rId102" Type="http://schemas.openxmlformats.org/officeDocument/2006/relationships/hyperlink" Target="https://learn.microsoft.com/en-us/javascript/api/overview/powerbi/" TargetMode="External"/><Relationship Id="rId5" Type="http://schemas.openxmlformats.org/officeDocument/2006/relationships/customXml" Target="../customXml/item5.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hyperlink" Target="https://learn.microsoft.com/en-us/cli/azure/install-azure-cli" TargetMode="External"/><Relationship Id="rId27" Type="http://schemas.openxmlformats.org/officeDocument/2006/relationships/image" Target="media/image8.png"/><Relationship Id="rId43" Type="http://schemas.openxmlformats.org/officeDocument/2006/relationships/hyperlink" Target="https://certbot.eff.org/" TargetMode="External"/><Relationship Id="rId48" Type="http://schemas.openxmlformats.org/officeDocument/2006/relationships/hyperlink" Target="https://toolbox.googleapps.com/apps/dig/" TargetMode="External"/><Relationship Id="rId64" Type="http://schemas.openxmlformats.org/officeDocument/2006/relationships/hyperlink" Target="http://apim-gw.ovas-streaming.net/" TargetMode="External"/><Relationship Id="rId69" Type="http://schemas.openxmlformats.org/officeDocument/2006/relationships/image" Target="media/image39.png"/><Relationship Id="rId80" Type="http://schemas.openxmlformats.org/officeDocument/2006/relationships/hyperlink" Target="https://docs.omniverse.nvidia.com/ovas/latest/deployments/apps/index.html" TargetMode="External"/><Relationship Id="rId85" Type="http://schemas.openxmlformats.org/officeDocument/2006/relationships/hyperlink" Target="https://charts.bitnami.com/bitnami" TargetMode="External"/><Relationship Id="rId12" Type="http://schemas.openxmlformats.org/officeDocument/2006/relationships/image" Target="media/image1.png"/><Relationship Id="rId17" Type="http://schemas.microsoft.com/office/2018/08/relationships/commentsExtensible" Target="commentsExtensible.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hyperlink" Target="https://azure.github.io/kubelogin/install.html" TargetMode="External"/><Relationship Id="rId103" Type="http://schemas.openxmlformats.org/officeDocument/2006/relationships/hyperlink" Target="https://learn.microsoft.com/en-us/azure/event-hubs/event-hubs-node-get-started-send?tabs=passwordless%2Croles-azure-portal" TargetMode="External"/><Relationship Id="rId108" Type="http://schemas.openxmlformats.org/officeDocument/2006/relationships/fontTable" Target="fontTable.xml"/><Relationship Id="rId54" Type="http://schemas.openxmlformats.org/officeDocument/2006/relationships/hyperlink" Target="https://learn.microsoft.com/en-us/azure/quotas/quickstart-increase-quota-portal" TargetMode="External"/><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hyperlink" Target="http://portal.azure.com"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4.png"/><Relationship Id="rId57" Type="http://schemas.openxmlformats.org/officeDocument/2006/relationships/image" Target="media/image31.png"/><Relationship Id="rId106"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hyperlink" Target="mailto:user@nvidia.com" TargetMode="External"/><Relationship Id="rId52" Type="http://schemas.openxmlformats.org/officeDocument/2006/relationships/image" Target="media/image27.png"/><Relationship Id="rId60" Type="http://schemas.openxmlformats.org/officeDocument/2006/relationships/hyperlink" Target="https://microsoft.com/devicelogin" TargetMode="External"/><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hyperlink" Target="https://docs.omniverse.nvidia.com/ovas/latest/deployments/infra/installation.html" TargetMode="External"/><Relationship Id="rId86" Type="http://schemas.openxmlformats.org/officeDocument/2006/relationships/hyperlink" Target="https://fluxcd-community.github.io/helm-charts" TargetMode="External"/><Relationship Id="rId94" Type="http://schemas.openxmlformats.org/officeDocument/2006/relationships/image" Target="media/image54.png"/><Relationship Id="rId99" Type="http://schemas.openxmlformats.org/officeDocument/2006/relationships/hyperlink" Target="https://swagger.io/tools/swagger-ui/" TargetMode="External"/><Relationship Id="rId101" Type="http://schemas.openxmlformats.org/officeDocument/2006/relationships/hyperlink" Target="https://analysis.windows.net/powerbi/api/Report.Read.All"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3.png"/><Relationship Id="rId39" Type="http://schemas.openxmlformats.org/officeDocument/2006/relationships/image" Target="media/image20.png"/><Relationship Id="rId109" Type="http://schemas.microsoft.com/office/2011/relationships/people" Target="people.xml"/><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hyperlink" Target="http://api.ovas-streaming.net/" TargetMode="External"/><Relationship Id="rId104" Type="http://schemas.openxmlformats.org/officeDocument/2006/relationships/hyperlink" Target="https://portal.azure.com/" TargetMode="External"/><Relationship Id="rId7" Type="http://schemas.openxmlformats.org/officeDocument/2006/relationships/styles" Target="styles.xml"/><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hyperlink" Target="https://acme-v02.api.letsencrypt.org/directory" TargetMode="External"/><Relationship Id="rId66" Type="http://schemas.openxmlformats.org/officeDocument/2006/relationships/hyperlink" Target="http://apim-mgmt.ovas-streaming.net/" TargetMode="External"/><Relationship Id="rId87" Type="http://schemas.openxmlformats.org/officeDocument/2006/relationships/hyperlink" Target="https://helm.ngc.nvidia.com/nvidia" TargetMode="External"/><Relationship Id="rId110"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hyperlink" Target="https://docs.omniverse.nvidia.com/ovas/latest/deployments/apps/index.html" TargetMode="External"/><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image" Target="media/image58.png"/><Relationship Id="rId105" Type="http://schemas.openxmlformats.org/officeDocument/2006/relationships/hyperlink" Target="https://docs.omniverse.nvidia.com/extensions/latest/ext_core/ext_viewport/navigation.html" TargetMode="Externa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2.png"/><Relationship Id="rId93" Type="http://schemas.openxmlformats.org/officeDocument/2006/relationships/image" Target="media/image53.png"/><Relationship Id="rId98" Type="http://schemas.openxmlformats.org/officeDocument/2006/relationships/image" Target="media/image57.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hyperlink" Target="mailto:user@nvidia.com" TargetMode="External"/><Relationship Id="rId67" Type="http://schemas.openxmlformats.org/officeDocument/2006/relationships/image" Target="media/image37.png"/><Relationship Id="rId20" Type="http://schemas.openxmlformats.org/officeDocument/2006/relationships/hyperlink" Target="https://kubernetes.io/docs/tasks/tools/" TargetMode="External"/><Relationship Id="rId41" Type="http://schemas.openxmlformats.org/officeDocument/2006/relationships/image" Target="media/image22.png"/><Relationship Id="rId62" Type="http://schemas.openxmlformats.org/officeDocument/2006/relationships/image" Target="media/image34.png"/><Relationship Id="rId83" Type="http://schemas.openxmlformats.org/officeDocument/2006/relationships/hyperlink" Target="https://catalog.ngc.nvidia.com/orgs/nvidia/teams/omniverse/collections/kit-appstreaming-collection" TargetMode="External"/><Relationship Id="rId88" Type="http://schemas.openxmlformats.org/officeDocument/2006/relationships/hyperlink" Target="https://aka.ms/azadsp-cli%20Client" TargetMode="External"/><Relationship Id="rId111" Type="http://schemas.microsoft.com/office/2019/05/relationships/documenttasks" Target="documenttasks/documenttasks1.xml"/></Relationships>
</file>

<file path=word/documenttasks/documenttasks1.xml><?xml version="1.0" encoding="utf-8"?>
<t:Tasks xmlns:t="http://schemas.microsoft.com/office/tasks/2019/documenttasks" xmlns:oel="http://schemas.microsoft.com/office/2019/extlst">
  <t:Task id="{73BA3E4E-DE07-4D4C-8CD8-CDC9B735E108}">
    <t:Anchor>
      <t:Comment id="297379324"/>
    </t:Anchor>
    <t:History>
      <t:Event id="{7CC04D64-51B3-4C67-A11B-0C10ED9D8AC9}" time="2024-10-29T19:08:09.88Z">
        <t:Attribution userId="S::ranema@microsoft.com::e986edae-6a6c-4534-8f18-6fd7904ab048" userProvider="AD" userName="Raj Nemani"/>
        <t:Anchor>
          <t:Comment id="297379324"/>
        </t:Anchor>
        <t:Create/>
      </t:Event>
      <t:Event id="{C0058C04-6C26-40D6-A21C-53E8EDF51223}" time="2024-10-29T19:08:09.88Z">
        <t:Attribution userId="S::ranema@microsoft.com::e986edae-6a6c-4534-8f18-6fd7904ab048" userProvider="AD" userName="Raj Nemani"/>
        <t:Anchor>
          <t:Comment id="297379324"/>
        </t:Anchor>
        <t:Assign userId="S::kevincramer@microsoft.com::19b8fdd5-ae3f-4689-8ae1-17b989f55d6c" userProvider="AD" userName="Kevin Cramer"/>
      </t:Event>
      <t:Event id="{DC6BE767-E11C-45AE-B4BC-20195795E7DA}" time="2024-10-29T19:08:09.88Z">
        <t:Attribution userId="S::ranema@microsoft.com::e986edae-6a6c-4534-8f18-6fd7904ab048" userProvider="AD" userName="Raj Nemani"/>
        <t:Anchor>
          <t:Comment id="297379324"/>
        </t:Anchor>
        <t:SetTitle title="@Felipe Becerra , @Martin Tuip , @Kevin Cramer Can you please take a look at this section and provide feedback. "/>
      </t:Event>
    </t:History>
  </t:Task>
  <t:Task id="{1DA917DE-5240-43A8-B8FB-20C4506EA059}">
    <t:Anchor>
      <t:Comment id="188702494"/>
    </t:Anchor>
    <t:History>
      <t:Event id="{01B94631-61AC-416E-B159-EC3D3E7B05EE}" time="2024-11-06T22:35:48.738Z">
        <t:Attribution userId="S::ranema@microsoft.com::e986edae-6a6c-4534-8f18-6fd7904ab048" userProvider="AD" userName="Raj Nemani"/>
        <t:Anchor>
          <t:Comment id="1213420256"/>
        </t:Anchor>
        <t:Create/>
      </t:Event>
      <t:Event id="{A7921C23-F587-4D28-94A7-ACD337129B31}" time="2024-11-06T22:35:48.738Z">
        <t:Attribution userId="S::ranema@microsoft.com::e986edae-6a6c-4534-8f18-6fd7904ab048" userProvider="AD" userName="Raj Nemani"/>
        <t:Anchor>
          <t:Comment id="1213420256"/>
        </t:Anchor>
        <t:Assign userId="S::dredudek@microsoft.com::7e3c67ba-28fe-43bf-93f5-1c7fc246cfb6" userProvider="AD" userName="Drew Dudek"/>
      </t:Event>
      <t:Event id="{53C43B18-94E0-40BE-BCEF-A42F5536FF68}" time="2024-11-06T22:35:48.738Z">
        <t:Attribution userId="S::ranema@microsoft.com::e986edae-6a6c-4534-8f18-6fd7904ab048" userProvider="AD" userName="Raj Nemani"/>
        <t:Anchor>
          <t:Comment id="1213420256"/>
        </t:Anchor>
        <t:SetTitle title="@Drew Dudek we need your help for this screenshot and above screenshot for iai-contoso.com domain. Can you please help? Thank you in advance"/>
      </t:Event>
    </t:History>
  </t:Task>
  <t:Task id="{EEE9D940-6A22-4350-B7A1-B5200F4D5E04}">
    <t:Anchor>
      <t:Comment id="877415774"/>
    </t:Anchor>
    <t:History>
      <t:Event id="{A470E44F-7417-4322-B300-8377E18FD911}" time="2024-11-07T20:39:12.633Z">
        <t:Attribution userId="S::aweissbart@microsoft.com::09ab8740-ec3b-47db-a4ab-9915a6cf9161" userProvider="AD" userName="Aaron Weissbart"/>
        <t:Anchor>
          <t:Comment id="877415774"/>
        </t:Anchor>
        <t:Create/>
      </t:Event>
      <t:Event id="{0D2CD341-0BEF-4A23-A8BC-947AB54A5F2F}" time="2024-11-07T20:39:12.633Z">
        <t:Attribution userId="S::aweissbart@microsoft.com::09ab8740-ec3b-47db-a4ab-9915a6cf9161" userProvider="AD" userName="Aaron Weissbart"/>
        <t:Anchor>
          <t:Comment id="877415774"/>
        </t:Anchor>
        <t:Assign userId="S::dredudek@microsoft.com::7e3c67ba-28fe-43bf-93f5-1c7fc246cfb6" userProvider="AD" userName="Drew Dudek"/>
      </t:Event>
      <t:Event id="{6710FB8E-4C27-491C-AB49-69DAECAE4CBE}" time="2024-11-07T20:39:12.633Z">
        <t:Attribution userId="S::aweissbart@microsoft.com::09ab8740-ec3b-47db-a4ab-9915a6cf9161" userProvider="AD" userName="Aaron Weissbart"/>
        <t:Anchor>
          <t:Comment id="877415774"/>
        </t:Anchor>
        <t:SetTitle title="@Drew Dudek - let's team up on this."/>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2024-10-29T00:00:00</PublishDate>
  <Abstract/>
  <CompanyAddress>One Microsoft Way, Redmond, WA 98052, USA</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62b4abd7-406e-4d3c-9890-ea66a44c3fe7" xsi:nil="true"/>
    <_ip_UnifiedCompliancePolicyUIAction xmlns="http://schemas.microsoft.com/sharepoint/v3" xsi:nil="true"/>
    <_ip_UnifiedCompliancePolicyProperties xmlns="http://schemas.microsoft.com/sharepoint/v3" xsi:nil="true"/>
    <lcf76f155ced4ddcb4097134ff3c332f xmlns="2ec2b3ad-43f8-4926-b36a-58b4b4d29ee8">
      <Terms xmlns="http://schemas.microsoft.com/office/infopath/2007/PartnerControls"/>
    </lcf76f155ced4ddcb4097134ff3c332f>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3496FC885E020D45A3A26F1A48661C67" ma:contentTypeVersion="15" ma:contentTypeDescription="Create a new document." ma:contentTypeScope="" ma:versionID="25e921c96ac719a7047aa4a46858effa">
  <xsd:schema xmlns:xsd="http://www.w3.org/2001/XMLSchema" xmlns:xs="http://www.w3.org/2001/XMLSchema" xmlns:p="http://schemas.microsoft.com/office/2006/metadata/properties" xmlns:ns1="http://schemas.microsoft.com/sharepoint/v3" xmlns:ns2="2ec2b3ad-43f8-4926-b36a-58b4b4d29ee8" xmlns:ns3="62b4abd7-406e-4d3c-9890-ea66a44c3fe7" targetNamespace="http://schemas.microsoft.com/office/2006/metadata/properties" ma:root="true" ma:fieldsID="36908669058b02ba2552cc9acb28bf8d" ns1:_="" ns2:_="" ns3:_="">
    <xsd:import namespace="http://schemas.microsoft.com/sharepoint/v3"/>
    <xsd:import namespace="2ec2b3ad-43f8-4926-b36a-58b4b4d29ee8"/>
    <xsd:import namespace="62b4abd7-406e-4d3c-9890-ea66a44c3fe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Location"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1" nillable="true" ma:displayName="Unified Compliance Policy Properties" ma:hidden="true" ma:internalName="_ip_UnifiedCompliancePolicyProperties">
      <xsd:simpleType>
        <xsd:restriction base="dms:Note"/>
      </xsd:simpleType>
    </xsd:element>
    <xsd:element name="_ip_UnifiedCompliancePolicyUIAction" ma:index="2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ec2b3ad-43f8-4926-b36a-58b4b4d29ee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OCR" ma:index="19" nillable="true" ma:displayName="Extracted Text" ma:internalName="MediaServiceOCR" ma:readOnly="true">
      <xsd:simpleType>
        <xsd:restriction base="dms:Note">
          <xsd:maxLength value="255"/>
        </xsd:restriction>
      </xsd:simpleType>
    </xsd:element>
    <xsd:element name="MediaServiceLocation" ma:index="20"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2b4abd7-406e-4d3c-9890-ea66a44c3fe7"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d159da7b-4cfc-43a3-8357-9d1bb249afc5}" ma:internalName="TaxCatchAll" ma:showField="CatchAllData" ma:web="62b4abd7-406e-4d3c-9890-ea66a44c3fe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221B0A-5849-45AC-B7F8-A6115DE9DCD9}">
  <ds:schemaRefs>
    <ds:schemaRef ds:uri="http://schemas.microsoft.com/sharepoint/v3/contenttype/forms"/>
  </ds:schemaRefs>
</ds:datastoreItem>
</file>

<file path=customXml/itemProps3.xml><?xml version="1.0" encoding="utf-8"?>
<ds:datastoreItem xmlns:ds="http://schemas.openxmlformats.org/officeDocument/2006/customXml" ds:itemID="{C4A55650-D674-411A-8486-C80C16395B5A}">
  <ds:schemaRefs>
    <ds:schemaRef ds:uri="http://schemas.openxmlformats.org/officeDocument/2006/bibliography"/>
  </ds:schemaRefs>
</ds:datastoreItem>
</file>

<file path=customXml/itemProps4.xml><?xml version="1.0" encoding="utf-8"?>
<ds:datastoreItem xmlns:ds="http://schemas.openxmlformats.org/officeDocument/2006/customXml" ds:itemID="{639BD9DC-3EDC-4CB0-AA50-1D0A8D13FC73}">
  <ds:schemaRefs>
    <ds:schemaRef ds:uri="http://schemas.microsoft.com/office/2006/metadata/properties"/>
    <ds:schemaRef ds:uri="http://schemas.microsoft.com/office/infopath/2007/PartnerControls"/>
    <ds:schemaRef ds:uri="62b4abd7-406e-4d3c-9890-ea66a44c3fe7"/>
    <ds:schemaRef ds:uri="http://schemas.microsoft.com/sharepoint/v3"/>
    <ds:schemaRef ds:uri="2ec2b3ad-43f8-4926-b36a-58b4b4d29ee8"/>
  </ds:schemaRefs>
</ds:datastoreItem>
</file>

<file path=customXml/itemProps5.xml><?xml version="1.0" encoding="utf-8"?>
<ds:datastoreItem xmlns:ds="http://schemas.openxmlformats.org/officeDocument/2006/customXml" ds:itemID="{33E3FCED-07EE-4F31-984F-0F17DF7680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2ec2b3ad-43f8-4926-b36a-58b4b4d29ee8"/>
    <ds:schemaRef ds:uri="62b4abd7-406e-4d3c-9890-ea66a44c3fe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9121</Words>
  <Characters>51995</Characters>
  <Application>Microsoft Office Word</Application>
  <DocSecurity>4</DocSecurity>
  <Lines>433</Lines>
  <Paragraphs>121</Paragraphs>
  <ScaleCrop>false</ScaleCrop>
  <Company>Microsoft Corporation</Company>
  <LinksUpToDate>false</LinksUpToDate>
  <CharactersWithSpaces>60995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Contoso Overview</dc:title>
  <dc:subject>Azure jumpstart document</dc:subject>
  <dc:creator>NVIDIA: Shashi Bhushan/Ganesh Sivaraman/James Mckenna/MARTIN KARLSSON MICROSOFT: AARON WEISSBART/DRew Dudek/Felipe Becerra/Raj nemani/Rajesh Vasireddy</dc:creator>
  <cp:keywords/>
  <cp:lastModifiedBy>Jathavan Sriram</cp:lastModifiedBy>
  <cp:revision>3768</cp:revision>
  <dcterms:created xsi:type="dcterms:W3CDTF">2024-10-01T04:59:00Z</dcterms:created>
  <dcterms:modified xsi:type="dcterms:W3CDTF">2024-11-12T14:00:00Z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0x0101003496FC885E020D45A3A26F1A48661C67</vt:lpwstr>
  </property>
  <property fmtid="{D5CDD505-2E9C-101B-9397-08002B2CF9AE}" pid="3" name="MediaServiceImageTags">
    <vt:lpwstr/>
  </property>
</Properties>
</file>